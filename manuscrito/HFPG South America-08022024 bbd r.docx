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0FFF3" w14:textId="38737293" w:rsidR="00E2791A" w:rsidRPr="001506F1" w:rsidRDefault="001506F1" w:rsidP="001506F1">
      <w:pPr>
        <w:spacing w:after="0" w:line="360" w:lineRule="auto"/>
        <w:jc w:val="center"/>
        <w:rPr>
          <w:rFonts w:ascii="Arial" w:hAnsi="Arial" w:cs="Arial"/>
          <w:color w:val="403D39"/>
          <w:sz w:val="21"/>
          <w:szCs w:val="21"/>
          <w:shd w:val="clear" w:color="auto" w:fill="FFFFFF"/>
          <w:lang w:val="en-US"/>
        </w:rPr>
      </w:pPr>
      <w:bookmarkStart w:id="0" w:name="_Hlk157517577"/>
      <w:r w:rsidRPr="001506F1">
        <w:rPr>
          <w:rFonts w:ascii="Times New Roman" w:hAnsi="Times New Roman" w:cs="Times New Roman"/>
          <w:b/>
          <w:bCs/>
          <w:sz w:val="28"/>
          <w:szCs w:val="28"/>
          <w:lang w:val="en-US"/>
        </w:rPr>
        <w:t>The burden of high fasting plasma glucose in South American</w:t>
      </w:r>
      <w:bookmarkEnd w:id="0"/>
      <w:r w:rsidRPr="001506F1">
        <w:rPr>
          <w:rFonts w:ascii="Times New Roman" w:hAnsi="Times New Roman" w:cs="Times New Roman"/>
          <w:b/>
          <w:bCs/>
          <w:sz w:val="28"/>
          <w:szCs w:val="28"/>
          <w:lang w:val="en-US"/>
        </w:rPr>
        <w:t xml:space="preserve"> </w:t>
      </w:r>
      <w:del w:id="1" w:author="Bruce Duncan" w:date="2024-02-09T10:38:00Z">
        <w:r w:rsidRPr="001506F1" w:rsidDel="00CF630E">
          <w:rPr>
            <w:rFonts w:ascii="Times New Roman" w:hAnsi="Times New Roman" w:cs="Times New Roman"/>
            <w:b/>
            <w:bCs/>
            <w:sz w:val="28"/>
            <w:szCs w:val="28"/>
            <w:lang w:val="en-US"/>
          </w:rPr>
          <w:delText>Countries</w:delText>
        </w:r>
      </w:del>
      <w:ins w:id="2" w:author="Bruce Duncan" w:date="2024-02-09T10:38:00Z">
        <w:r w:rsidR="00CF630E">
          <w:rPr>
            <w:rFonts w:ascii="Times New Roman" w:hAnsi="Times New Roman" w:cs="Times New Roman"/>
            <w:b/>
            <w:bCs/>
            <w:sz w:val="28"/>
            <w:szCs w:val="28"/>
            <w:lang w:val="en-US"/>
          </w:rPr>
          <w:t>c</w:t>
        </w:r>
        <w:r w:rsidR="00CF630E" w:rsidRPr="001506F1">
          <w:rPr>
            <w:rFonts w:ascii="Times New Roman" w:hAnsi="Times New Roman" w:cs="Times New Roman"/>
            <w:b/>
            <w:bCs/>
            <w:sz w:val="28"/>
            <w:szCs w:val="28"/>
            <w:lang w:val="en-US"/>
          </w:rPr>
          <w:t>ountries</w:t>
        </w:r>
      </w:ins>
      <w:r w:rsidRPr="001506F1">
        <w:rPr>
          <w:rFonts w:ascii="Times New Roman" w:hAnsi="Times New Roman" w:cs="Times New Roman"/>
          <w:b/>
          <w:bCs/>
          <w:sz w:val="28"/>
          <w:szCs w:val="28"/>
          <w:lang w:val="en-US"/>
        </w:rPr>
        <w:t>, 1990–2019: a systematic analysis for the Global Burden of Disease Study</w:t>
      </w:r>
    </w:p>
    <w:p w14:paraId="7857E47E" w14:textId="3EDAA20B" w:rsidR="00E00545" w:rsidRPr="001506F1" w:rsidRDefault="00E2791A" w:rsidP="00E00545">
      <w:pPr>
        <w:spacing w:after="0" w:line="360" w:lineRule="auto"/>
        <w:rPr>
          <w:rFonts w:ascii="Arial" w:hAnsi="Arial" w:cs="Arial"/>
          <w:color w:val="403D39"/>
          <w:sz w:val="21"/>
          <w:szCs w:val="21"/>
          <w:shd w:val="clear" w:color="auto" w:fill="FFFFFF"/>
          <w:lang w:val="en-US"/>
        </w:rPr>
      </w:pPr>
      <w:r w:rsidRPr="001506F1">
        <w:rPr>
          <w:rFonts w:ascii="Arial" w:hAnsi="Arial" w:cs="Arial"/>
          <w:color w:val="403D39"/>
          <w:sz w:val="21"/>
          <w:szCs w:val="21"/>
          <w:shd w:val="clear" w:color="auto" w:fill="FFFFFF"/>
          <w:lang w:val="en-US"/>
        </w:rPr>
        <w:t xml:space="preserve">Running head: </w:t>
      </w:r>
      <w:r w:rsidR="001506F1" w:rsidRPr="001506F1">
        <w:rPr>
          <w:rFonts w:ascii="Arial" w:hAnsi="Arial" w:cs="Arial"/>
          <w:color w:val="403D39"/>
          <w:sz w:val="21"/>
          <w:szCs w:val="21"/>
          <w:shd w:val="clear" w:color="auto" w:fill="FFFFFF"/>
          <w:lang w:val="en-US"/>
        </w:rPr>
        <w:t>The burden of high fasting plasma glucose in South American</w:t>
      </w:r>
    </w:p>
    <w:p w14:paraId="5EE5A018" w14:textId="77777777" w:rsidR="000754FC" w:rsidRPr="001506F1" w:rsidRDefault="000754FC" w:rsidP="00E00545">
      <w:pPr>
        <w:spacing w:after="0" w:line="360" w:lineRule="auto"/>
        <w:rPr>
          <w:rFonts w:ascii="Arial" w:hAnsi="Arial" w:cs="Arial"/>
          <w:color w:val="403D39"/>
          <w:sz w:val="18"/>
          <w:szCs w:val="18"/>
          <w:shd w:val="clear" w:color="auto" w:fill="FFFFFF"/>
          <w:lang w:val="en-US"/>
        </w:rPr>
      </w:pPr>
    </w:p>
    <w:p w14:paraId="2A3BAF55" w14:textId="23EFD5ED" w:rsidR="008F0343" w:rsidRPr="00007B71" w:rsidRDefault="001506F1" w:rsidP="000754FC">
      <w:pPr>
        <w:spacing w:after="0" w:line="360" w:lineRule="auto"/>
        <w:ind w:left="4248"/>
        <w:rPr>
          <w:rFonts w:ascii="Times New Roman" w:hAnsi="Times New Roman" w:cs="Times New Roman"/>
          <w:sz w:val="24"/>
          <w:szCs w:val="24"/>
        </w:rPr>
      </w:pPr>
      <w:r w:rsidRPr="001506F1">
        <w:rPr>
          <w:rFonts w:ascii="Times New Roman" w:hAnsi="Times New Roman" w:cs="Times New Roman"/>
          <w:sz w:val="24"/>
          <w:szCs w:val="24"/>
        </w:rPr>
        <w:t>Anelise Decavatá Szortyka</w:t>
      </w:r>
      <w:r w:rsidR="00171B25" w:rsidRPr="00007B71">
        <w:rPr>
          <w:rFonts w:ascii="Times New Roman" w:hAnsi="Times New Roman" w:cs="Times New Roman"/>
          <w:sz w:val="24"/>
          <w:szCs w:val="24"/>
          <w:vertAlign w:val="superscript"/>
        </w:rPr>
        <w:t>1</w:t>
      </w:r>
    </w:p>
    <w:p w14:paraId="262C1E42" w14:textId="42EEA740" w:rsidR="00AF2ECD" w:rsidRPr="00007B71" w:rsidRDefault="001506F1" w:rsidP="00AF2ECD">
      <w:pPr>
        <w:spacing w:after="0" w:line="360" w:lineRule="auto"/>
        <w:ind w:left="4248"/>
        <w:rPr>
          <w:rFonts w:ascii="Times New Roman" w:hAnsi="Times New Roman" w:cs="Times New Roman"/>
          <w:sz w:val="24"/>
          <w:szCs w:val="24"/>
        </w:rPr>
      </w:pPr>
      <w:r w:rsidRPr="001506F1">
        <w:rPr>
          <w:rFonts w:ascii="Times New Roman" w:hAnsi="Times New Roman" w:cs="Times New Roman"/>
          <w:sz w:val="24"/>
          <w:szCs w:val="24"/>
        </w:rPr>
        <w:t>Sergio Espinoza</w:t>
      </w:r>
      <w:r w:rsidR="00020C65" w:rsidRPr="00007B71">
        <w:rPr>
          <w:rFonts w:ascii="Times New Roman" w:hAnsi="Times New Roman" w:cs="Times New Roman"/>
          <w:sz w:val="24"/>
          <w:szCs w:val="24"/>
          <w:vertAlign w:val="superscript"/>
        </w:rPr>
        <w:t>2</w:t>
      </w:r>
      <w:r w:rsidR="00AF2ECD" w:rsidRPr="00007B71">
        <w:rPr>
          <w:rFonts w:ascii="Times New Roman" w:hAnsi="Times New Roman" w:cs="Times New Roman"/>
          <w:sz w:val="24"/>
          <w:szCs w:val="24"/>
        </w:rPr>
        <w:t xml:space="preserve"> </w:t>
      </w:r>
    </w:p>
    <w:p w14:paraId="05918C24" w14:textId="5A07AAB4" w:rsidR="00F72B99" w:rsidRDefault="001506F1" w:rsidP="00AF2ECD">
      <w:pPr>
        <w:spacing w:after="0" w:line="360" w:lineRule="auto"/>
        <w:ind w:left="4248"/>
        <w:rPr>
          <w:rFonts w:ascii="Times New Roman" w:hAnsi="Times New Roman" w:cs="Times New Roman"/>
          <w:sz w:val="24"/>
          <w:szCs w:val="24"/>
          <w:vertAlign w:val="superscript"/>
        </w:rPr>
      </w:pPr>
      <w:r>
        <w:rPr>
          <w:rFonts w:ascii="Times New Roman" w:eastAsia="Times New Roman" w:hAnsi="Times New Roman" w:cs="Times New Roman"/>
          <w:sz w:val="24"/>
          <w:szCs w:val="24"/>
        </w:rPr>
        <w:t>Bruce B. Duncan</w:t>
      </w:r>
      <w:r w:rsidR="009E5D9C">
        <w:rPr>
          <w:rFonts w:ascii="Times New Roman" w:hAnsi="Times New Roman" w:cs="Times New Roman"/>
          <w:sz w:val="24"/>
          <w:szCs w:val="24"/>
          <w:vertAlign w:val="superscript"/>
        </w:rPr>
        <w:t>1</w:t>
      </w:r>
    </w:p>
    <w:p w14:paraId="525A94C0" w14:textId="538DB10C" w:rsidR="001506F1" w:rsidRPr="00007B71" w:rsidRDefault="001506F1" w:rsidP="001506F1">
      <w:pPr>
        <w:spacing w:after="0" w:line="360" w:lineRule="auto"/>
        <w:ind w:left="4248"/>
        <w:rPr>
          <w:rFonts w:ascii="Times New Roman" w:hAnsi="Times New Roman" w:cs="Times New Roman"/>
          <w:sz w:val="24"/>
          <w:szCs w:val="24"/>
        </w:rPr>
      </w:pPr>
      <w:r w:rsidRPr="001506F1">
        <w:rPr>
          <w:rFonts w:ascii="Times New Roman" w:hAnsi="Times New Roman" w:cs="Times New Roman"/>
          <w:sz w:val="24"/>
          <w:szCs w:val="24"/>
        </w:rPr>
        <w:t>Bárbara Niegia Garcia de Goulart</w:t>
      </w:r>
      <w:r w:rsidRPr="00007B71">
        <w:rPr>
          <w:rFonts w:ascii="Times New Roman" w:hAnsi="Times New Roman" w:cs="Times New Roman"/>
          <w:sz w:val="24"/>
          <w:szCs w:val="24"/>
          <w:vertAlign w:val="superscript"/>
        </w:rPr>
        <w:t>1</w:t>
      </w:r>
    </w:p>
    <w:p w14:paraId="780966CF" w14:textId="14879A84" w:rsidR="001506F1" w:rsidRDefault="001506F1" w:rsidP="001506F1">
      <w:pPr>
        <w:spacing w:after="0" w:line="360" w:lineRule="auto"/>
        <w:ind w:left="4248"/>
        <w:rPr>
          <w:rFonts w:ascii="Times New Roman" w:hAnsi="Times New Roman" w:cs="Times New Roman"/>
          <w:sz w:val="24"/>
          <w:szCs w:val="24"/>
        </w:rPr>
      </w:pPr>
      <w:r w:rsidRPr="001506F1">
        <w:rPr>
          <w:rFonts w:ascii="Times New Roman" w:hAnsi="Times New Roman" w:cs="Times New Roman"/>
          <w:sz w:val="24"/>
          <w:szCs w:val="24"/>
        </w:rPr>
        <w:t>Rodrigo Citton P</w:t>
      </w:r>
      <w:r>
        <w:rPr>
          <w:rFonts w:ascii="Times New Roman" w:hAnsi="Times New Roman" w:cs="Times New Roman"/>
          <w:sz w:val="24"/>
          <w:szCs w:val="24"/>
        </w:rPr>
        <w:t>.</w:t>
      </w:r>
      <w:r w:rsidRPr="001506F1">
        <w:rPr>
          <w:rFonts w:ascii="Times New Roman" w:hAnsi="Times New Roman" w:cs="Times New Roman"/>
          <w:sz w:val="24"/>
          <w:szCs w:val="24"/>
        </w:rPr>
        <w:t xml:space="preserve"> dos Reis</w:t>
      </w:r>
      <w:r w:rsidR="009E5D9C">
        <w:rPr>
          <w:rFonts w:ascii="Times New Roman" w:hAnsi="Times New Roman" w:cs="Times New Roman"/>
          <w:sz w:val="24"/>
          <w:szCs w:val="24"/>
          <w:vertAlign w:val="superscript"/>
        </w:rPr>
        <w:t>1</w:t>
      </w:r>
      <w:r w:rsidRPr="00007B71">
        <w:rPr>
          <w:rFonts w:ascii="Times New Roman" w:hAnsi="Times New Roman" w:cs="Times New Roman"/>
          <w:sz w:val="24"/>
          <w:szCs w:val="24"/>
        </w:rPr>
        <w:t xml:space="preserve"> </w:t>
      </w:r>
    </w:p>
    <w:p w14:paraId="5931B263" w14:textId="6BFC481C" w:rsidR="00C266A5" w:rsidRPr="00007B71" w:rsidRDefault="00C266A5" w:rsidP="001506F1">
      <w:pPr>
        <w:spacing w:after="0" w:line="360" w:lineRule="auto"/>
        <w:ind w:left="4248"/>
        <w:rPr>
          <w:rFonts w:ascii="Times New Roman" w:hAnsi="Times New Roman" w:cs="Times New Roman"/>
          <w:sz w:val="24"/>
          <w:szCs w:val="24"/>
        </w:rPr>
      </w:pPr>
      <w:r>
        <w:rPr>
          <w:rFonts w:ascii="Times New Roman" w:hAnsi="Times New Roman" w:cs="Times New Roman"/>
          <w:sz w:val="24"/>
          <w:szCs w:val="24"/>
        </w:rPr>
        <w:t>Maria Inês</w:t>
      </w:r>
      <w:r w:rsidRPr="00C266A5">
        <w:t xml:space="preserve"> </w:t>
      </w:r>
      <w:r w:rsidRPr="00C266A5">
        <w:rPr>
          <w:rFonts w:ascii="Times New Roman" w:hAnsi="Times New Roman" w:cs="Times New Roman"/>
          <w:sz w:val="24"/>
          <w:szCs w:val="24"/>
        </w:rPr>
        <w:t>Schmidt</w:t>
      </w:r>
      <w:r w:rsidR="009E5D9C">
        <w:rPr>
          <w:rFonts w:ascii="Times New Roman" w:hAnsi="Times New Roman" w:cs="Times New Roman"/>
          <w:sz w:val="24"/>
          <w:szCs w:val="24"/>
          <w:vertAlign w:val="superscript"/>
        </w:rPr>
        <w:t>1</w:t>
      </w:r>
    </w:p>
    <w:p w14:paraId="3A6F13E2" w14:textId="3DEC3EAD" w:rsidR="001506F1" w:rsidRPr="001506F1" w:rsidRDefault="001506F1" w:rsidP="001506F1">
      <w:pPr>
        <w:spacing w:after="0" w:line="360" w:lineRule="auto"/>
        <w:ind w:left="4248"/>
        <w:rPr>
          <w:rFonts w:ascii="Times New Roman" w:hAnsi="Times New Roman" w:cs="Times New Roman"/>
          <w:sz w:val="24"/>
          <w:szCs w:val="24"/>
        </w:rPr>
      </w:pPr>
      <w:r w:rsidRPr="001506F1">
        <w:rPr>
          <w:rFonts w:ascii="Times New Roman" w:eastAsia="Times New Roman" w:hAnsi="Times New Roman" w:cs="Times New Roman"/>
          <w:sz w:val="24"/>
          <w:szCs w:val="24"/>
        </w:rPr>
        <w:t>Rita Mattiello</w:t>
      </w:r>
      <w:r w:rsidR="009E5D9C">
        <w:rPr>
          <w:rFonts w:ascii="Times New Roman" w:hAnsi="Times New Roman" w:cs="Times New Roman"/>
          <w:sz w:val="24"/>
          <w:szCs w:val="24"/>
          <w:vertAlign w:val="superscript"/>
        </w:rPr>
        <w:t>1</w:t>
      </w:r>
    </w:p>
    <w:p w14:paraId="6A23C385" w14:textId="77777777" w:rsidR="008F0343" w:rsidRPr="0060753B" w:rsidRDefault="008F0343" w:rsidP="00E00545">
      <w:pPr>
        <w:spacing w:after="0" w:line="360" w:lineRule="auto"/>
        <w:rPr>
          <w:rFonts w:ascii="Times New Roman" w:hAnsi="Times New Roman" w:cs="Times New Roman"/>
          <w:sz w:val="24"/>
          <w:szCs w:val="24"/>
        </w:rPr>
      </w:pPr>
    </w:p>
    <w:p w14:paraId="7910B69B" w14:textId="15C866E3" w:rsidR="00171B25" w:rsidRPr="009E5D9C" w:rsidRDefault="009E5D9C" w:rsidP="00E00545">
      <w:pPr>
        <w:pStyle w:val="PargrafodaLista"/>
        <w:numPr>
          <w:ilvl w:val="0"/>
          <w:numId w:val="2"/>
        </w:numPr>
        <w:spacing w:after="0" w:line="360" w:lineRule="auto"/>
        <w:rPr>
          <w:rFonts w:ascii="Times New Roman" w:hAnsi="Times New Roman" w:cs="Times New Roman"/>
          <w:sz w:val="24"/>
          <w:szCs w:val="24"/>
        </w:rPr>
      </w:pPr>
      <w:r w:rsidRPr="009E5D9C">
        <w:rPr>
          <w:rFonts w:ascii="Times New Roman" w:hAnsi="Times New Roman" w:cs="Times New Roman"/>
          <w:sz w:val="24"/>
          <w:szCs w:val="24"/>
        </w:rPr>
        <w:t>Postgraduate Program in Epidemiology, School of Medicine, Universidade Federal do Rio Grande do Sul, Porto Alegre, Brazil</w:t>
      </w:r>
    </w:p>
    <w:p w14:paraId="032FE4F8" w14:textId="77777777" w:rsidR="009E5D9C" w:rsidRPr="009E5D9C" w:rsidRDefault="009E5D9C" w:rsidP="009E5D9C">
      <w:pPr>
        <w:pStyle w:val="PargrafodaLista"/>
        <w:numPr>
          <w:ilvl w:val="0"/>
          <w:numId w:val="2"/>
        </w:numPr>
        <w:spacing w:after="0" w:line="360" w:lineRule="auto"/>
        <w:rPr>
          <w:rFonts w:ascii="Times New Roman" w:hAnsi="Times New Roman" w:cs="Times New Roman"/>
          <w:sz w:val="24"/>
          <w:szCs w:val="24"/>
        </w:rPr>
      </w:pPr>
      <w:r w:rsidRPr="009E5D9C">
        <w:rPr>
          <w:rFonts w:ascii="Times New Roman" w:hAnsi="Times New Roman" w:cs="Times New Roman"/>
          <w:sz w:val="24"/>
          <w:szCs w:val="24"/>
        </w:rPr>
        <w:t>School of Medicine, Universidade Federal do Rio Grande do Sul, Porto Alegre, Brazil</w:t>
      </w:r>
    </w:p>
    <w:p w14:paraId="68DD12BD" w14:textId="77777777" w:rsidR="00850856" w:rsidRPr="00BC3A4A" w:rsidRDefault="00850856" w:rsidP="009E7DAF">
      <w:pPr>
        <w:pStyle w:val="PargrafodaLista"/>
        <w:spacing w:after="0" w:line="360" w:lineRule="auto"/>
        <w:rPr>
          <w:rFonts w:ascii="Times New Roman" w:hAnsi="Times New Roman" w:cs="Times New Roman"/>
          <w:sz w:val="24"/>
          <w:szCs w:val="24"/>
          <w:highlight w:val="yellow"/>
        </w:rPr>
      </w:pPr>
    </w:p>
    <w:p w14:paraId="0424CAF5" w14:textId="77777777" w:rsidR="00850856" w:rsidRPr="00850856" w:rsidRDefault="00850856" w:rsidP="00850856">
      <w:pPr>
        <w:spacing w:after="0" w:line="360" w:lineRule="auto"/>
        <w:rPr>
          <w:rFonts w:ascii="Times New Roman" w:hAnsi="Times New Roman" w:cs="Times New Roman"/>
          <w:sz w:val="24"/>
          <w:szCs w:val="24"/>
        </w:rPr>
      </w:pPr>
    </w:p>
    <w:p w14:paraId="128ADADE" w14:textId="77777777" w:rsidR="00E00545" w:rsidRDefault="00E00545" w:rsidP="00E00545">
      <w:pPr>
        <w:spacing w:after="0" w:line="360" w:lineRule="auto"/>
        <w:rPr>
          <w:rFonts w:ascii="Times New Roman" w:hAnsi="Times New Roman" w:cs="Times New Roman"/>
          <w:sz w:val="24"/>
          <w:szCs w:val="24"/>
        </w:rPr>
      </w:pPr>
    </w:p>
    <w:p w14:paraId="73FB4386" w14:textId="32EC04EA" w:rsidR="009B2D46" w:rsidRPr="005F2961" w:rsidRDefault="008F0343" w:rsidP="009B2D46">
      <w:pPr>
        <w:spacing w:after="0" w:line="360" w:lineRule="auto"/>
        <w:rPr>
          <w:rFonts w:ascii="Times New Roman" w:hAnsi="Times New Roman" w:cs="Times New Roman"/>
          <w:i/>
          <w:iCs/>
          <w:sz w:val="24"/>
          <w:szCs w:val="24"/>
        </w:rPr>
      </w:pPr>
      <w:r w:rsidRPr="008F0343">
        <w:rPr>
          <w:rFonts w:ascii="Times New Roman" w:hAnsi="Times New Roman" w:cs="Times New Roman"/>
          <w:sz w:val="24"/>
          <w:szCs w:val="24"/>
        </w:rPr>
        <w:t>Correspond</w:t>
      </w:r>
      <w:r w:rsidR="00165D4E">
        <w:rPr>
          <w:rFonts w:ascii="Times New Roman" w:hAnsi="Times New Roman" w:cs="Times New Roman"/>
          <w:sz w:val="24"/>
          <w:szCs w:val="24"/>
        </w:rPr>
        <w:t xml:space="preserve">ence: </w:t>
      </w:r>
      <w:r w:rsidR="001506F1" w:rsidRPr="001506F1">
        <w:rPr>
          <w:rFonts w:ascii="Times New Roman" w:hAnsi="Times New Roman" w:cs="Times New Roman"/>
          <w:i/>
          <w:iCs/>
          <w:sz w:val="24"/>
          <w:szCs w:val="24"/>
        </w:rPr>
        <w:t>Rita Mattiello</w:t>
      </w:r>
    </w:p>
    <w:p w14:paraId="1D710457" w14:textId="77777777" w:rsidR="009E5D9C" w:rsidRDefault="009E5D9C" w:rsidP="00E00545">
      <w:pPr>
        <w:spacing w:after="0" w:line="360" w:lineRule="auto"/>
        <w:rPr>
          <w:rFonts w:ascii="Times New Roman" w:hAnsi="Times New Roman" w:cs="Times New Roman"/>
          <w:i/>
          <w:iCs/>
          <w:sz w:val="24"/>
          <w:szCs w:val="24"/>
        </w:rPr>
      </w:pPr>
      <w:r w:rsidRPr="009E5D9C">
        <w:rPr>
          <w:rFonts w:ascii="Times New Roman" w:hAnsi="Times New Roman" w:cs="Times New Roman"/>
          <w:i/>
          <w:iCs/>
          <w:sz w:val="24"/>
          <w:szCs w:val="24"/>
        </w:rPr>
        <w:t>R. Ramiro Barcelos, 2400 - Santa Cecília, Porto Alegre - RS, 90035-002</w:t>
      </w:r>
    </w:p>
    <w:p w14:paraId="69407902" w14:textId="7B9BA760" w:rsidR="000754FC" w:rsidRPr="007430B0" w:rsidRDefault="00DE6FBB" w:rsidP="00E00545">
      <w:pPr>
        <w:spacing w:after="0" w:line="360" w:lineRule="auto"/>
        <w:rPr>
          <w:rFonts w:ascii="Arial" w:hAnsi="Arial" w:cs="Arial"/>
          <w:i/>
          <w:iCs/>
          <w:color w:val="403D39"/>
          <w:sz w:val="18"/>
          <w:szCs w:val="18"/>
          <w:shd w:val="clear" w:color="auto" w:fill="FFFFFF"/>
        </w:rPr>
      </w:pPr>
      <w:r>
        <w:rPr>
          <w:rFonts w:ascii="Times New Roman" w:hAnsi="Times New Roman" w:cs="Times New Roman"/>
          <w:i/>
          <w:iCs/>
          <w:sz w:val="24"/>
          <w:szCs w:val="24"/>
        </w:rPr>
        <w:t>e-mail</w:t>
      </w:r>
      <w:r w:rsidR="001506F1">
        <w:rPr>
          <w:rFonts w:ascii="Times New Roman" w:hAnsi="Times New Roman" w:cs="Times New Roman"/>
          <w:i/>
          <w:iCs/>
          <w:sz w:val="24"/>
          <w:szCs w:val="24"/>
        </w:rPr>
        <w:t xml:space="preserve">: </w:t>
      </w:r>
      <w:r w:rsidR="001506F1" w:rsidRPr="001506F1">
        <w:rPr>
          <w:rFonts w:ascii="Times New Roman" w:hAnsi="Times New Roman" w:cs="Times New Roman"/>
          <w:i/>
          <w:iCs/>
          <w:sz w:val="24"/>
          <w:szCs w:val="24"/>
        </w:rPr>
        <w:t>rita.mattiello@ufrgs.br</w:t>
      </w:r>
    </w:p>
    <w:p w14:paraId="696F22D5" w14:textId="77777777" w:rsidR="00F92745" w:rsidRPr="007430B0" w:rsidRDefault="00F92745" w:rsidP="00E00545">
      <w:pPr>
        <w:spacing w:after="0" w:line="360" w:lineRule="auto"/>
        <w:rPr>
          <w:rFonts w:ascii="Times New Roman" w:hAnsi="Times New Roman" w:cs="Times New Roman"/>
          <w:sz w:val="24"/>
          <w:szCs w:val="24"/>
        </w:rPr>
      </w:pPr>
      <w:r w:rsidRPr="007430B0">
        <w:rPr>
          <w:rFonts w:ascii="Times New Roman" w:hAnsi="Times New Roman" w:cs="Times New Roman"/>
          <w:sz w:val="24"/>
          <w:szCs w:val="24"/>
        </w:rPr>
        <w:br w:type="page"/>
      </w:r>
    </w:p>
    <w:p w14:paraId="67982ECD" w14:textId="663492BB" w:rsidR="00F92745" w:rsidRPr="00C266A5" w:rsidRDefault="001506F1" w:rsidP="00CF630E">
      <w:pPr>
        <w:spacing w:after="0" w:line="480" w:lineRule="auto"/>
        <w:rPr>
          <w:rFonts w:ascii="Times New Roman" w:hAnsi="Times New Roman" w:cs="Times New Roman"/>
          <w:b/>
          <w:bCs/>
          <w:sz w:val="24"/>
          <w:szCs w:val="24"/>
          <w:lang w:val="en-US"/>
        </w:rPr>
      </w:pPr>
      <w:r w:rsidRPr="00C266A5">
        <w:rPr>
          <w:rFonts w:ascii="Times New Roman" w:hAnsi="Times New Roman" w:cs="Times New Roman"/>
          <w:b/>
          <w:bCs/>
          <w:sz w:val="24"/>
          <w:szCs w:val="24"/>
          <w:lang w:val="en-US"/>
        </w:rPr>
        <w:lastRenderedPageBreak/>
        <w:t>Abstract</w:t>
      </w:r>
      <w:r w:rsidR="007618F9" w:rsidRPr="00C266A5">
        <w:rPr>
          <w:rFonts w:ascii="Times New Roman" w:hAnsi="Times New Roman" w:cs="Times New Roman"/>
          <w:b/>
          <w:bCs/>
          <w:sz w:val="24"/>
          <w:szCs w:val="24"/>
          <w:lang w:val="en-US"/>
        </w:rPr>
        <w:t xml:space="preserve"> </w:t>
      </w:r>
      <w:ins w:id="3" w:author="Bruce Duncan" w:date="2024-02-09T11:04:00Z">
        <w:r w:rsidR="00C014E7" w:rsidRPr="009A207F">
          <w:rPr>
            <w:rFonts w:ascii="Times New Roman" w:hAnsi="Times New Roman" w:cs="Times New Roman"/>
            <w:b/>
            <w:bCs/>
            <w:sz w:val="24"/>
            <w:szCs w:val="24"/>
            <w:highlight w:val="yellow"/>
            <w:lang w:val="en-US"/>
          </w:rPr>
          <w:t>(Max</w:t>
        </w:r>
      </w:ins>
      <w:ins w:id="4" w:author="Bruce Duncan" w:date="2024-02-09T11:11:00Z">
        <w:r w:rsidR="00DB54CB">
          <w:rPr>
            <w:rFonts w:ascii="Times New Roman" w:hAnsi="Times New Roman" w:cs="Times New Roman"/>
            <w:b/>
            <w:bCs/>
            <w:sz w:val="24"/>
            <w:szCs w:val="24"/>
            <w:highlight w:val="yellow"/>
            <w:lang w:val="en-US"/>
          </w:rPr>
          <w:t xml:space="preserve"> 250;</w:t>
        </w:r>
      </w:ins>
      <w:ins w:id="5" w:author="Bruce Duncan" w:date="2024-02-09T11:04:00Z">
        <w:r w:rsidR="00C014E7" w:rsidRPr="009A207F">
          <w:rPr>
            <w:rFonts w:ascii="Times New Roman" w:hAnsi="Times New Roman" w:cs="Times New Roman"/>
            <w:b/>
            <w:bCs/>
            <w:sz w:val="24"/>
            <w:szCs w:val="24"/>
            <w:highlight w:val="yellow"/>
            <w:lang w:val="en-US"/>
          </w:rPr>
          <w:t xml:space="preserve"> 2</w:t>
        </w:r>
      </w:ins>
      <w:ins w:id="6" w:author="Bruce Duncan" w:date="2024-02-10T11:42:00Z">
        <w:r w:rsidR="000F310A">
          <w:rPr>
            <w:rFonts w:ascii="Times New Roman" w:hAnsi="Times New Roman" w:cs="Times New Roman"/>
            <w:b/>
            <w:bCs/>
            <w:sz w:val="24"/>
            <w:szCs w:val="24"/>
            <w:highlight w:val="yellow"/>
            <w:lang w:val="en-US"/>
          </w:rPr>
          <w:t>50</w:t>
        </w:r>
      </w:ins>
      <w:ins w:id="7" w:author="Bruce Duncan" w:date="2024-02-09T11:04:00Z">
        <w:r w:rsidR="00C014E7" w:rsidRPr="009A207F">
          <w:rPr>
            <w:rFonts w:ascii="Times New Roman" w:hAnsi="Times New Roman" w:cs="Times New Roman"/>
            <w:b/>
            <w:bCs/>
            <w:sz w:val="24"/>
            <w:szCs w:val="24"/>
            <w:highlight w:val="yellow"/>
            <w:lang w:val="en-US"/>
          </w:rPr>
          <w:t xml:space="preserve"> words</w:t>
        </w:r>
        <w:r w:rsidR="00C014E7">
          <w:rPr>
            <w:rFonts w:ascii="Times New Roman" w:hAnsi="Times New Roman" w:cs="Times New Roman"/>
            <w:b/>
            <w:bCs/>
            <w:sz w:val="24"/>
            <w:szCs w:val="24"/>
            <w:lang w:val="en-US"/>
          </w:rPr>
          <w:t>)</w:t>
        </w:r>
      </w:ins>
    </w:p>
    <w:p w14:paraId="5F3BCCB9" w14:textId="0055E6FC" w:rsidR="001506F1" w:rsidRPr="001506F1" w:rsidRDefault="001506F1" w:rsidP="00CF630E">
      <w:pPr>
        <w:spacing w:after="0" w:line="480" w:lineRule="auto"/>
        <w:jc w:val="both"/>
        <w:rPr>
          <w:rFonts w:ascii="Times New Roman" w:hAnsi="Times New Roman" w:cs="Times New Roman"/>
          <w:sz w:val="24"/>
          <w:szCs w:val="24"/>
          <w:lang w:val="en-US"/>
        </w:rPr>
      </w:pPr>
      <w:r w:rsidRPr="001506F1">
        <w:rPr>
          <w:rFonts w:ascii="Times New Roman" w:hAnsi="Times New Roman" w:cs="Times New Roman"/>
          <w:b/>
          <w:bCs/>
          <w:sz w:val="24"/>
          <w:szCs w:val="24"/>
          <w:lang w:val="en-US"/>
        </w:rPr>
        <w:t>Objective:</w:t>
      </w:r>
      <w:r w:rsidRPr="001506F1">
        <w:rPr>
          <w:rFonts w:ascii="Times New Roman" w:hAnsi="Times New Roman" w:cs="Times New Roman"/>
          <w:sz w:val="24"/>
          <w:szCs w:val="24"/>
          <w:lang w:val="en-US"/>
        </w:rPr>
        <w:t xml:space="preserve"> </w:t>
      </w:r>
      <w:ins w:id="8" w:author="Bruce Duncan" w:date="2024-02-09T10:47:00Z">
        <w:r w:rsidR="00CB59CC">
          <w:rPr>
            <w:rFonts w:ascii="Times New Roman" w:hAnsi="Times New Roman" w:cs="Times New Roman"/>
            <w:sz w:val="24"/>
            <w:szCs w:val="24"/>
            <w:lang w:val="en-US"/>
          </w:rPr>
          <w:t>T</w:t>
        </w:r>
      </w:ins>
      <w:del w:id="9" w:author="Bruce Duncan" w:date="2024-02-09T10:47:00Z">
        <w:r w:rsidRPr="001506F1" w:rsidDel="00CB59CC">
          <w:rPr>
            <w:rFonts w:ascii="Times New Roman" w:hAnsi="Times New Roman" w:cs="Times New Roman"/>
            <w:sz w:val="24"/>
            <w:szCs w:val="24"/>
            <w:lang w:val="en-US"/>
          </w:rPr>
          <w:delText>t</w:delText>
        </w:r>
      </w:del>
      <w:r w:rsidRPr="001506F1">
        <w:rPr>
          <w:rFonts w:ascii="Times New Roman" w:hAnsi="Times New Roman" w:cs="Times New Roman"/>
          <w:sz w:val="24"/>
          <w:szCs w:val="24"/>
          <w:lang w:val="en-US"/>
        </w:rPr>
        <w:t>o describe the burden of hyperglycemia, characterized by the Global Burden of Disease</w:t>
      </w:r>
      <w:ins w:id="10" w:author="Bruce Duncan" w:date="2024-02-10T11:39:00Z">
        <w:r w:rsidR="000F310A">
          <w:rPr>
            <w:rFonts w:ascii="Times New Roman" w:hAnsi="Times New Roman" w:cs="Times New Roman"/>
            <w:sz w:val="24"/>
            <w:szCs w:val="24"/>
            <w:lang w:val="en-US"/>
          </w:rPr>
          <w:t xml:space="preserve"> </w:t>
        </w:r>
        <w:r w:rsidR="000F310A">
          <w:rPr>
            <w:rFonts w:ascii="Times New Roman" w:hAnsi="Times New Roman" w:cs="Times New Roman"/>
            <w:sz w:val="24"/>
            <w:szCs w:val="24"/>
            <w:lang w:val="en-US"/>
          </w:rPr>
          <w:t>(GBD)</w:t>
        </w:r>
      </w:ins>
      <w:r w:rsidRPr="001506F1">
        <w:rPr>
          <w:rFonts w:ascii="Times New Roman" w:hAnsi="Times New Roman" w:cs="Times New Roman"/>
          <w:sz w:val="24"/>
          <w:szCs w:val="24"/>
          <w:lang w:val="en-US"/>
        </w:rPr>
        <w:t xml:space="preserve"> Study as high fasting plasma glucose (HFPG), in South American countries from 1990 to 2019</w:t>
      </w:r>
      <w:ins w:id="11" w:author="Bruce Duncan" w:date="2024-02-10T11:43:00Z">
        <w:r w:rsidR="000F310A">
          <w:rPr>
            <w:rFonts w:ascii="Times New Roman" w:hAnsi="Times New Roman" w:cs="Times New Roman"/>
            <w:sz w:val="24"/>
            <w:szCs w:val="24"/>
            <w:lang w:val="en-US"/>
          </w:rPr>
          <w:t>.</w:t>
        </w:r>
      </w:ins>
    </w:p>
    <w:p w14:paraId="212F8E60" w14:textId="187583E9" w:rsidR="001506F1" w:rsidRPr="001506F1" w:rsidRDefault="001506F1" w:rsidP="00CF630E">
      <w:pPr>
        <w:spacing w:after="0" w:line="480" w:lineRule="auto"/>
        <w:jc w:val="both"/>
        <w:rPr>
          <w:rFonts w:ascii="Times New Roman" w:hAnsi="Times New Roman" w:cs="Times New Roman"/>
          <w:sz w:val="24"/>
          <w:szCs w:val="24"/>
          <w:lang w:val="en-US"/>
        </w:rPr>
      </w:pPr>
      <w:r w:rsidRPr="001506F1">
        <w:rPr>
          <w:rFonts w:ascii="Times New Roman" w:hAnsi="Times New Roman" w:cs="Times New Roman"/>
          <w:b/>
          <w:bCs/>
          <w:sz w:val="24"/>
          <w:szCs w:val="24"/>
          <w:lang w:val="en-US"/>
        </w:rPr>
        <w:t>Study design:</w:t>
      </w:r>
      <w:r w:rsidRPr="001506F1">
        <w:rPr>
          <w:rFonts w:ascii="Times New Roman" w:hAnsi="Times New Roman" w:cs="Times New Roman"/>
          <w:sz w:val="24"/>
          <w:szCs w:val="24"/>
          <w:lang w:val="en-US"/>
        </w:rPr>
        <w:t xml:space="preserve"> </w:t>
      </w:r>
      <w:ins w:id="12" w:author="Bruce Duncan" w:date="2024-02-09T10:47:00Z">
        <w:r w:rsidR="00CB59CC">
          <w:rPr>
            <w:rFonts w:ascii="Times New Roman" w:hAnsi="Times New Roman" w:cs="Times New Roman"/>
            <w:sz w:val="24"/>
            <w:szCs w:val="24"/>
            <w:lang w:val="en-US"/>
          </w:rPr>
          <w:t xml:space="preserve">A descriptive </w:t>
        </w:r>
      </w:ins>
      <w:r w:rsidRPr="001506F1">
        <w:rPr>
          <w:rFonts w:ascii="Times New Roman" w:hAnsi="Times New Roman" w:cs="Times New Roman"/>
          <w:sz w:val="24"/>
          <w:szCs w:val="24"/>
          <w:lang w:val="en-US"/>
        </w:rPr>
        <w:t>epidemiological study.</w:t>
      </w:r>
    </w:p>
    <w:p w14:paraId="1686FD2E" w14:textId="164032D9" w:rsidR="001506F1" w:rsidRPr="001506F1" w:rsidRDefault="001506F1" w:rsidP="00CF630E">
      <w:pPr>
        <w:spacing w:after="0" w:line="480" w:lineRule="auto"/>
        <w:jc w:val="both"/>
        <w:rPr>
          <w:rFonts w:ascii="Times New Roman" w:hAnsi="Times New Roman" w:cs="Times New Roman"/>
          <w:sz w:val="24"/>
          <w:szCs w:val="24"/>
          <w:lang w:val="en-US"/>
        </w:rPr>
      </w:pPr>
      <w:r w:rsidRPr="001506F1">
        <w:rPr>
          <w:rFonts w:ascii="Times New Roman" w:hAnsi="Times New Roman" w:cs="Times New Roman"/>
          <w:b/>
          <w:bCs/>
          <w:sz w:val="24"/>
          <w:szCs w:val="24"/>
          <w:lang w:val="en-US"/>
        </w:rPr>
        <w:t>Methods:</w:t>
      </w:r>
      <w:r w:rsidRPr="001506F1">
        <w:rPr>
          <w:rFonts w:ascii="Times New Roman" w:hAnsi="Times New Roman" w:cs="Times New Roman"/>
          <w:sz w:val="24"/>
          <w:szCs w:val="24"/>
          <w:lang w:val="en-US"/>
        </w:rPr>
        <w:t xml:space="preserve"> </w:t>
      </w:r>
      <w:ins w:id="13" w:author="Bruce Duncan" w:date="2024-02-09T10:38:00Z">
        <w:r w:rsidR="00CF630E">
          <w:rPr>
            <w:rFonts w:ascii="Times New Roman" w:hAnsi="Times New Roman" w:cs="Times New Roman"/>
            <w:sz w:val="24"/>
            <w:szCs w:val="24"/>
            <w:lang w:val="en-US"/>
          </w:rPr>
          <w:t>We investigated t</w:t>
        </w:r>
      </w:ins>
      <w:del w:id="14" w:author="Bruce Duncan" w:date="2024-02-09T10:39:00Z">
        <w:r w:rsidRPr="001506F1" w:rsidDel="00CF630E">
          <w:rPr>
            <w:rFonts w:ascii="Times New Roman" w:hAnsi="Times New Roman" w:cs="Times New Roman"/>
            <w:sz w:val="24"/>
            <w:szCs w:val="24"/>
            <w:lang w:val="en-US"/>
          </w:rPr>
          <w:delText>T</w:delText>
        </w:r>
      </w:del>
      <w:r w:rsidRPr="001506F1">
        <w:rPr>
          <w:rFonts w:ascii="Times New Roman" w:hAnsi="Times New Roman" w:cs="Times New Roman"/>
          <w:sz w:val="24"/>
          <w:szCs w:val="24"/>
          <w:lang w:val="en-US"/>
        </w:rPr>
        <w:t xml:space="preserve">he burden attributable to HFPG in adults </w:t>
      </w:r>
      <w:del w:id="15" w:author="Bruce Duncan" w:date="2024-02-09T11:10:00Z">
        <w:r w:rsidRPr="009A207F" w:rsidDel="00DB54CB">
          <w:rPr>
            <w:rFonts w:ascii="Times New Roman" w:hAnsi="Times New Roman" w:cs="Times New Roman"/>
            <w:sz w:val="24"/>
            <w:szCs w:val="24"/>
            <w:u w:val="single"/>
            <w:lang w:val="en-US"/>
          </w:rPr>
          <w:delText xml:space="preserve">aged </w:delText>
        </w:r>
      </w:del>
      <w:ins w:id="16" w:author="Bruce Duncan" w:date="2024-02-09T11:10:00Z">
        <w:r w:rsidR="00DB54CB" w:rsidRPr="009A207F">
          <w:rPr>
            <w:rFonts w:ascii="Times New Roman" w:hAnsi="Times New Roman" w:cs="Times New Roman"/>
            <w:sz w:val="24"/>
            <w:szCs w:val="24"/>
            <w:u w:val="single"/>
            <w:lang w:val="en-US"/>
          </w:rPr>
          <w:t>&gt;</w:t>
        </w:r>
      </w:ins>
      <w:r w:rsidRPr="001506F1">
        <w:rPr>
          <w:rFonts w:ascii="Times New Roman" w:hAnsi="Times New Roman" w:cs="Times New Roman"/>
          <w:sz w:val="24"/>
          <w:szCs w:val="24"/>
          <w:lang w:val="en-US"/>
        </w:rPr>
        <w:t xml:space="preserve">25 years </w:t>
      </w:r>
      <w:del w:id="17" w:author="Bruce Duncan" w:date="2024-02-09T11:10:00Z">
        <w:r w:rsidRPr="001506F1" w:rsidDel="00DB54CB">
          <w:rPr>
            <w:rFonts w:ascii="Times New Roman" w:hAnsi="Times New Roman" w:cs="Times New Roman"/>
            <w:sz w:val="24"/>
            <w:szCs w:val="24"/>
            <w:lang w:val="en-US"/>
          </w:rPr>
          <w:delText xml:space="preserve">or older </w:delText>
        </w:r>
      </w:del>
      <w:r w:rsidRPr="001506F1">
        <w:rPr>
          <w:rFonts w:ascii="Times New Roman" w:hAnsi="Times New Roman" w:cs="Times New Roman"/>
          <w:sz w:val="24"/>
          <w:szCs w:val="24"/>
          <w:lang w:val="en-US"/>
        </w:rPr>
        <w:t xml:space="preserve">in </w:t>
      </w:r>
      <w:del w:id="18" w:author="Bruce Duncan" w:date="2024-02-10T11:40:00Z">
        <w:r w:rsidRPr="001506F1" w:rsidDel="000F310A">
          <w:rPr>
            <w:rFonts w:ascii="Times New Roman" w:hAnsi="Times New Roman" w:cs="Times New Roman"/>
            <w:sz w:val="24"/>
            <w:szCs w:val="24"/>
            <w:lang w:val="en-US"/>
          </w:rPr>
          <w:delText xml:space="preserve">twelve </w:delText>
        </w:r>
      </w:del>
      <w:ins w:id="19" w:author="Bruce Duncan" w:date="2024-02-10T11:40:00Z">
        <w:r w:rsidR="000F310A">
          <w:rPr>
            <w:rFonts w:ascii="Times New Roman" w:hAnsi="Times New Roman" w:cs="Times New Roman"/>
            <w:sz w:val="24"/>
            <w:szCs w:val="24"/>
            <w:lang w:val="en-US"/>
          </w:rPr>
          <w:t>12</w:t>
        </w:r>
        <w:r w:rsidR="000F310A" w:rsidRPr="001506F1">
          <w:rPr>
            <w:rFonts w:ascii="Times New Roman" w:hAnsi="Times New Roman" w:cs="Times New Roman"/>
            <w:sz w:val="24"/>
            <w:szCs w:val="24"/>
            <w:lang w:val="en-US"/>
          </w:rPr>
          <w:t xml:space="preserve"> </w:t>
        </w:r>
      </w:ins>
      <w:r w:rsidRPr="001506F1">
        <w:rPr>
          <w:rFonts w:ascii="Times New Roman" w:hAnsi="Times New Roman" w:cs="Times New Roman"/>
          <w:sz w:val="24"/>
          <w:szCs w:val="24"/>
          <w:lang w:val="en-US"/>
        </w:rPr>
        <w:t>South American countries from 1990 to 2019</w:t>
      </w:r>
      <w:del w:id="20" w:author="Bruce Duncan" w:date="2024-02-09T11:10:00Z">
        <w:r w:rsidRPr="001506F1" w:rsidDel="00DB54CB">
          <w:rPr>
            <w:rFonts w:ascii="Times New Roman" w:hAnsi="Times New Roman" w:cs="Times New Roman"/>
            <w:sz w:val="24"/>
            <w:szCs w:val="24"/>
            <w:lang w:val="en-US"/>
          </w:rPr>
          <w:delText xml:space="preserve"> using </w:delText>
        </w:r>
      </w:del>
      <w:del w:id="21" w:author="Bruce Duncan" w:date="2024-02-09T10:39:00Z">
        <w:r w:rsidRPr="001506F1" w:rsidDel="00CF630E">
          <w:rPr>
            <w:rFonts w:ascii="Times New Roman" w:hAnsi="Times New Roman" w:cs="Times New Roman"/>
            <w:sz w:val="24"/>
            <w:szCs w:val="24"/>
            <w:lang w:val="en-US"/>
          </w:rPr>
          <w:delText xml:space="preserve">the </w:delText>
        </w:r>
      </w:del>
      <w:del w:id="22" w:author="Bruce Duncan" w:date="2024-02-09T11:05:00Z">
        <w:r w:rsidRPr="001506F1" w:rsidDel="001627B8">
          <w:rPr>
            <w:rFonts w:ascii="Times New Roman" w:hAnsi="Times New Roman" w:cs="Times New Roman"/>
            <w:sz w:val="24"/>
            <w:szCs w:val="24"/>
            <w:lang w:val="en-US"/>
          </w:rPr>
          <w:delText>Global Burden of Disease (</w:delText>
        </w:r>
      </w:del>
      <w:del w:id="23" w:author="Bruce Duncan" w:date="2024-02-09T11:10:00Z">
        <w:r w:rsidRPr="001506F1" w:rsidDel="00DB54CB">
          <w:rPr>
            <w:rFonts w:ascii="Times New Roman" w:hAnsi="Times New Roman" w:cs="Times New Roman"/>
            <w:sz w:val="24"/>
            <w:szCs w:val="24"/>
            <w:lang w:val="en-US"/>
          </w:rPr>
          <w:delText>GBD</w:delText>
        </w:r>
      </w:del>
      <w:del w:id="24" w:author="Bruce Duncan" w:date="2024-02-09T11:05:00Z">
        <w:r w:rsidRPr="001506F1" w:rsidDel="001627B8">
          <w:rPr>
            <w:rFonts w:ascii="Times New Roman" w:hAnsi="Times New Roman" w:cs="Times New Roman"/>
            <w:sz w:val="24"/>
            <w:szCs w:val="24"/>
            <w:lang w:val="en-US"/>
          </w:rPr>
          <w:delText xml:space="preserve">) </w:delText>
        </w:r>
      </w:del>
      <w:del w:id="25" w:author="Bruce Duncan" w:date="2024-02-09T11:10:00Z">
        <w:r w:rsidRPr="001506F1" w:rsidDel="00DB54CB">
          <w:rPr>
            <w:rFonts w:ascii="Times New Roman" w:hAnsi="Times New Roman" w:cs="Times New Roman"/>
            <w:sz w:val="24"/>
            <w:szCs w:val="24"/>
            <w:lang w:val="en-US"/>
          </w:rPr>
          <w:delText>2019 estimates</w:delText>
        </w:r>
      </w:del>
      <w:r w:rsidRPr="001506F1">
        <w:rPr>
          <w:rFonts w:ascii="Times New Roman" w:hAnsi="Times New Roman" w:cs="Times New Roman"/>
          <w:sz w:val="24"/>
          <w:szCs w:val="24"/>
          <w:lang w:val="en-US"/>
        </w:rPr>
        <w:t xml:space="preserve">. </w:t>
      </w:r>
      <w:ins w:id="26" w:author="Bruce Duncan" w:date="2024-02-09T10:39:00Z">
        <w:r w:rsidR="00CF630E">
          <w:rPr>
            <w:rFonts w:ascii="Times New Roman" w:hAnsi="Times New Roman" w:cs="Times New Roman"/>
            <w:sz w:val="24"/>
            <w:szCs w:val="24"/>
            <w:lang w:val="en-US"/>
          </w:rPr>
          <w:t>The GBD performed a</w:t>
        </w:r>
      </w:ins>
      <w:del w:id="27" w:author="Bruce Duncan" w:date="2024-02-09T10:39:00Z">
        <w:r w:rsidRPr="001506F1" w:rsidDel="00CF630E">
          <w:rPr>
            <w:rFonts w:ascii="Times New Roman" w:hAnsi="Times New Roman" w:cs="Times New Roman"/>
            <w:sz w:val="24"/>
            <w:szCs w:val="24"/>
            <w:lang w:val="en-US"/>
          </w:rPr>
          <w:delText>A</w:delText>
        </w:r>
      </w:del>
      <w:r w:rsidRPr="001506F1">
        <w:rPr>
          <w:rFonts w:ascii="Times New Roman" w:hAnsi="Times New Roman" w:cs="Times New Roman"/>
          <w:sz w:val="24"/>
          <w:szCs w:val="24"/>
          <w:lang w:val="en-US"/>
        </w:rPr>
        <w:t xml:space="preserve"> systematic analysis </w:t>
      </w:r>
      <w:del w:id="28" w:author="Bruce Duncan" w:date="2024-02-09T10:39:00Z">
        <w:r w:rsidRPr="001506F1" w:rsidDel="00CF630E">
          <w:rPr>
            <w:rFonts w:ascii="Times New Roman" w:hAnsi="Times New Roman" w:cs="Times New Roman"/>
            <w:sz w:val="24"/>
            <w:szCs w:val="24"/>
            <w:lang w:val="en-US"/>
          </w:rPr>
          <w:delText xml:space="preserve">was performed on </w:delText>
        </w:r>
      </w:del>
      <w:ins w:id="29" w:author="Bruce Duncan" w:date="2024-02-09T10:39:00Z">
        <w:r w:rsidR="00CF630E" w:rsidRPr="001506F1">
          <w:rPr>
            <w:rFonts w:ascii="Times New Roman" w:hAnsi="Times New Roman" w:cs="Times New Roman"/>
            <w:sz w:val="24"/>
            <w:szCs w:val="24"/>
            <w:lang w:val="en-US"/>
          </w:rPr>
          <w:t>o</w:t>
        </w:r>
        <w:r w:rsidR="00CF630E">
          <w:rPr>
            <w:rFonts w:ascii="Times New Roman" w:hAnsi="Times New Roman" w:cs="Times New Roman"/>
            <w:sz w:val="24"/>
            <w:szCs w:val="24"/>
            <w:lang w:val="en-US"/>
          </w:rPr>
          <w:t>f</w:t>
        </w:r>
        <w:r w:rsidR="00CF630E" w:rsidRPr="001506F1">
          <w:rPr>
            <w:rFonts w:ascii="Times New Roman" w:hAnsi="Times New Roman" w:cs="Times New Roman"/>
            <w:sz w:val="24"/>
            <w:szCs w:val="24"/>
            <w:lang w:val="en-US"/>
          </w:rPr>
          <w:t xml:space="preserve"> </w:t>
        </w:r>
        <w:r w:rsidR="00CF630E">
          <w:rPr>
            <w:rFonts w:ascii="Times New Roman" w:hAnsi="Times New Roman" w:cs="Times New Roman"/>
            <w:sz w:val="24"/>
            <w:szCs w:val="24"/>
            <w:lang w:val="en-US"/>
          </w:rPr>
          <w:t xml:space="preserve">gathered </w:t>
        </w:r>
      </w:ins>
      <w:del w:id="30" w:author="Bruce Duncan" w:date="2024-02-09T11:11:00Z">
        <w:r w:rsidRPr="001506F1" w:rsidDel="00DB54CB">
          <w:rPr>
            <w:rFonts w:ascii="Times New Roman" w:hAnsi="Times New Roman" w:cs="Times New Roman"/>
            <w:sz w:val="24"/>
            <w:szCs w:val="24"/>
            <w:lang w:val="en-US"/>
          </w:rPr>
          <w:delText xml:space="preserve">mortality and morbidity </w:delText>
        </w:r>
      </w:del>
      <w:r w:rsidRPr="001506F1">
        <w:rPr>
          <w:rFonts w:ascii="Times New Roman" w:hAnsi="Times New Roman" w:cs="Times New Roman"/>
          <w:sz w:val="24"/>
          <w:szCs w:val="24"/>
          <w:lang w:val="en-US"/>
        </w:rPr>
        <w:t xml:space="preserve">data to estimate </w:t>
      </w:r>
      <w:ins w:id="31" w:author="Bruce Duncan" w:date="2024-02-09T10:40:00Z">
        <w:r w:rsidR="00CF630E">
          <w:rPr>
            <w:rFonts w:ascii="Times New Roman" w:hAnsi="Times New Roman" w:cs="Times New Roman"/>
            <w:sz w:val="24"/>
            <w:szCs w:val="24"/>
            <w:lang w:val="en-US"/>
          </w:rPr>
          <w:t xml:space="preserve">the </w:t>
        </w:r>
      </w:ins>
      <w:ins w:id="32" w:author="Bruce Duncan" w:date="2024-02-09T10:41:00Z">
        <w:r w:rsidR="00CF630E">
          <w:rPr>
            <w:rFonts w:ascii="Times New Roman" w:hAnsi="Times New Roman" w:cs="Times New Roman"/>
            <w:sz w:val="24"/>
            <w:szCs w:val="24"/>
            <w:lang w:val="en-US"/>
          </w:rPr>
          <w:t xml:space="preserve">HFPG </w:t>
        </w:r>
      </w:ins>
      <w:ins w:id="33" w:author="Bruce Duncan" w:date="2024-02-09T10:40:00Z">
        <w:r w:rsidR="00CF630E" w:rsidRPr="001506F1">
          <w:rPr>
            <w:rFonts w:ascii="Times New Roman" w:hAnsi="Times New Roman" w:cs="Times New Roman"/>
            <w:sz w:val="24"/>
            <w:szCs w:val="24"/>
            <w:lang w:val="en-US"/>
          </w:rPr>
          <w:t>summary exposure value (SEV)</w:t>
        </w:r>
      </w:ins>
      <w:ins w:id="34" w:author="Bruce Duncan" w:date="2024-02-10T11:40:00Z">
        <w:r w:rsidR="000F310A">
          <w:rPr>
            <w:rFonts w:ascii="Times New Roman" w:hAnsi="Times New Roman" w:cs="Times New Roman"/>
            <w:sz w:val="24"/>
            <w:szCs w:val="24"/>
            <w:lang w:val="en-US"/>
          </w:rPr>
          <w:t xml:space="preserve"> and mortality,</w:t>
        </w:r>
      </w:ins>
      <w:ins w:id="35" w:author="Bruce Duncan" w:date="2024-02-09T10:40:00Z">
        <w:r w:rsidR="00CF630E">
          <w:rPr>
            <w:rFonts w:ascii="Times New Roman" w:hAnsi="Times New Roman" w:cs="Times New Roman"/>
            <w:sz w:val="24"/>
            <w:szCs w:val="24"/>
            <w:lang w:val="en-US"/>
          </w:rPr>
          <w:t xml:space="preserve"> </w:t>
        </w:r>
      </w:ins>
      <w:del w:id="36" w:author="Bruce Duncan" w:date="2024-02-09T10:41:00Z">
        <w:r w:rsidRPr="001506F1" w:rsidDel="00CF630E">
          <w:rPr>
            <w:rFonts w:ascii="Times New Roman" w:hAnsi="Times New Roman" w:cs="Times New Roman"/>
            <w:sz w:val="24"/>
            <w:szCs w:val="24"/>
            <w:lang w:val="en-US"/>
          </w:rPr>
          <w:delText xml:space="preserve">disability-adjusted life years (DALYs), </w:delText>
        </w:r>
      </w:del>
      <w:r w:rsidRPr="001506F1">
        <w:rPr>
          <w:rFonts w:ascii="Times New Roman" w:hAnsi="Times New Roman" w:cs="Times New Roman"/>
          <w:sz w:val="24"/>
          <w:szCs w:val="24"/>
          <w:lang w:val="en-US"/>
        </w:rPr>
        <w:t>years of life lost (YLLs), years lived with disability (YLDs), and</w:t>
      </w:r>
      <w:ins w:id="37" w:author="Bruce Duncan" w:date="2024-02-09T10:48:00Z">
        <w:r w:rsidR="00CB59CC">
          <w:rPr>
            <w:rFonts w:ascii="Times New Roman" w:hAnsi="Times New Roman" w:cs="Times New Roman"/>
            <w:sz w:val="24"/>
            <w:szCs w:val="24"/>
            <w:lang w:val="en-US"/>
          </w:rPr>
          <w:t xml:space="preserve"> </w:t>
        </w:r>
      </w:ins>
      <w:del w:id="38" w:author="Bruce Duncan" w:date="2024-02-09T10:40:00Z">
        <w:r w:rsidRPr="001506F1" w:rsidDel="00CF630E">
          <w:rPr>
            <w:rFonts w:ascii="Times New Roman" w:hAnsi="Times New Roman" w:cs="Times New Roman"/>
            <w:sz w:val="24"/>
            <w:szCs w:val="24"/>
            <w:lang w:val="en-US"/>
          </w:rPr>
          <w:delText xml:space="preserve"> </w:delText>
        </w:r>
      </w:del>
      <w:ins w:id="39" w:author="Bruce Duncan" w:date="2024-02-09T10:41:00Z">
        <w:r w:rsidR="00CF630E" w:rsidRPr="001506F1">
          <w:rPr>
            <w:rFonts w:ascii="Times New Roman" w:hAnsi="Times New Roman" w:cs="Times New Roman"/>
            <w:sz w:val="24"/>
            <w:szCs w:val="24"/>
            <w:lang w:val="en-US"/>
          </w:rPr>
          <w:t xml:space="preserve">disability-adjusted life years (DALYs) </w:t>
        </w:r>
      </w:ins>
      <w:ins w:id="40" w:author="Bruce Duncan" w:date="2024-02-09T10:48:00Z">
        <w:r w:rsidR="00CB59CC">
          <w:rPr>
            <w:rFonts w:ascii="Times New Roman" w:hAnsi="Times New Roman" w:cs="Times New Roman"/>
            <w:sz w:val="24"/>
            <w:szCs w:val="24"/>
            <w:lang w:val="en-US"/>
          </w:rPr>
          <w:t xml:space="preserve">lost </w:t>
        </w:r>
      </w:ins>
      <w:ins w:id="41" w:author="Bruce Duncan" w:date="2024-02-09T10:41:00Z">
        <w:r w:rsidR="00CF630E">
          <w:rPr>
            <w:rFonts w:ascii="Times New Roman" w:hAnsi="Times New Roman" w:cs="Times New Roman"/>
            <w:sz w:val="24"/>
            <w:szCs w:val="24"/>
            <w:lang w:val="en-US"/>
          </w:rPr>
          <w:t>due to HFPG</w:t>
        </w:r>
      </w:ins>
      <w:del w:id="42" w:author="Bruce Duncan" w:date="2024-02-09T10:40:00Z">
        <w:r w:rsidRPr="001506F1" w:rsidDel="00CF630E">
          <w:rPr>
            <w:rFonts w:ascii="Times New Roman" w:hAnsi="Times New Roman" w:cs="Times New Roman"/>
            <w:sz w:val="24"/>
            <w:szCs w:val="24"/>
            <w:lang w:val="en-US"/>
          </w:rPr>
          <w:delText>summary exposure value (SEV)</w:delText>
        </w:r>
      </w:del>
      <w:r w:rsidRPr="001506F1">
        <w:rPr>
          <w:rFonts w:ascii="Times New Roman" w:hAnsi="Times New Roman" w:cs="Times New Roman"/>
          <w:sz w:val="24"/>
          <w:szCs w:val="24"/>
          <w:lang w:val="en-US"/>
        </w:rPr>
        <w:t xml:space="preserve">. We </w:t>
      </w:r>
      <w:del w:id="43" w:author="Bruce Duncan" w:date="2024-02-09T11:05:00Z">
        <w:r w:rsidRPr="001506F1" w:rsidDel="001627B8">
          <w:rPr>
            <w:rFonts w:ascii="Times New Roman" w:hAnsi="Times New Roman" w:cs="Times New Roman"/>
            <w:sz w:val="24"/>
            <w:szCs w:val="24"/>
            <w:lang w:val="en-US"/>
          </w:rPr>
          <w:delText xml:space="preserve">also </w:delText>
        </w:r>
      </w:del>
      <w:r w:rsidRPr="001506F1">
        <w:rPr>
          <w:rFonts w:ascii="Times New Roman" w:hAnsi="Times New Roman" w:cs="Times New Roman"/>
          <w:sz w:val="24"/>
          <w:szCs w:val="24"/>
          <w:lang w:val="en-US"/>
        </w:rPr>
        <w:t xml:space="preserve">evaluated </w:t>
      </w:r>
      <w:ins w:id="44" w:author="Bruce Duncan" w:date="2024-02-09T11:05:00Z">
        <w:r w:rsidR="001627B8">
          <w:rPr>
            <w:rFonts w:ascii="Times New Roman" w:hAnsi="Times New Roman" w:cs="Times New Roman"/>
            <w:sz w:val="24"/>
            <w:szCs w:val="24"/>
            <w:lang w:val="en-US"/>
          </w:rPr>
          <w:t>these met</w:t>
        </w:r>
      </w:ins>
      <w:ins w:id="45" w:author="Bruce Duncan" w:date="2024-02-09T11:06:00Z">
        <w:r w:rsidR="001627B8">
          <w:rPr>
            <w:rFonts w:ascii="Times New Roman" w:hAnsi="Times New Roman" w:cs="Times New Roman"/>
            <w:sz w:val="24"/>
            <w:szCs w:val="24"/>
            <w:lang w:val="en-US"/>
          </w:rPr>
          <w:t xml:space="preserve">ics and their variation </w:t>
        </w:r>
        <w:r w:rsidR="001627B8" w:rsidRPr="001506F1">
          <w:rPr>
            <w:rFonts w:ascii="Times New Roman" w:hAnsi="Times New Roman" w:cs="Times New Roman"/>
            <w:sz w:val="24"/>
            <w:szCs w:val="24"/>
            <w:lang w:val="en-US"/>
          </w:rPr>
          <w:t>across the Socio-Demographic Index (SDI</w:t>
        </w:r>
        <w:r w:rsidR="001627B8">
          <w:rPr>
            <w:rFonts w:ascii="Times New Roman" w:hAnsi="Times New Roman" w:cs="Times New Roman"/>
            <w:sz w:val="24"/>
            <w:szCs w:val="24"/>
            <w:lang w:val="en-US"/>
          </w:rPr>
          <w:t xml:space="preserve">) in South America </w:t>
        </w:r>
      </w:ins>
      <w:del w:id="46" w:author="Bruce Duncan" w:date="2024-02-09T10:42:00Z">
        <w:r w:rsidRPr="001506F1" w:rsidDel="00CF630E">
          <w:rPr>
            <w:rFonts w:ascii="Times New Roman" w:hAnsi="Times New Roman" w:cs="Times New Roman"/>
            <w:sz w:val="24"/>
            <w:szCs w:val="24"/>
            <w:lang w:val="en-US"/>
          </w:rPr>
          <w:delText>the data</w:delText>
        </w:r>
      </w:del>
      <w:del w:id="47" w:author="Bruce Duncan" w:date="2024-02-09T11:06:00Z">
        <w:r w:rsidRPr="001506F1" w:rsidDel="001627B8">
          <w:rPr>
            <w:rFonts w:ascii="Times New Roman" w:hAnsi="Times New Roman" w:cs="Times New Roman"/>
            <w:sz w:val="24"/>
            <w:szCs w:val="24"/>
            <w:lang w:val="en-US"/>
          </w:rPr>
          <w:delText xml:space="preserve"> across the Socio-Demographic Index (SDI).</w:delText>
        </w:r>
      </w:del>
      <w:ins w:id="48" w:author="Bruce Duncan" w:date="2024-02-10T11:40:00Z">
        <w:r w:rsidR="000F310A">
          <w:rPr>
            <w:rFonts w:ascii="Times New Roman" w:hAnsi="Times New Roman" w:cs="Times New Roman"/>
            <w:sz w:val="24"/>
            <w:szCs w:val="24"/>
            <w:lang w:val="en-US"/>
          </w:rPr>
          <w:t>u</w:t>
        </w:r>
      </w:ins>
      <w:ins w:id="49" w:author="Bruce Duncan" w:date="2024-02-10T11:43:00Z">
        <w:r w:rsidR="000F310A">
          <w:rPr>
            <w:rFonts w:ascii="Times New Roman" w:hAnsi="Times New Roman" w:cs="Times New Roman"/>
            <w:sz w:val="24"/>
            <w:szCs w:val="24"/>
            <w:lang w:val="en-US"/>
          </w:rPr>
          <w:t>s</w:t>
        </w:r>
      </w:ins>
      <w:ins w:id="50" w:author="Bruce Duncan" w:date="2024-02-10T11:40:00Z">
        <w:r w:rsidR="000F310A">
          <w:rPr>
            <w:rFonts w:ascii="Times New Roman" w:hAnsi="Times New Roman" w:cs="Times New Roman"/>
            <w:sz w:val="24"/>
            <w:szCs w:val="24"/>
            <w:lang w:val="en-US"/>
          </w:rPr>
          <w:t>ing</w:t>
        </w:r>
      </w:ins>
      <w:ins w:id="51" w:author="Bruce Duncan" w:date="2024-02-09T11:07:00Z">
        <w:r w:rsidR="001627B8">
          <w:rPr>
            <w:rFonts w:ascii="Times New Roman" w:hAnsi="Times New Roman" w:cs="Times New Roman"/>
            <w:sz w:val="24"/>
            <w:szCs w:val="24"/>
            <w:lang w:val="en-US"/>
          </w:rPr>
          <w:t xml:space="preserve"> age-standardized </w:t>
        </w:r>
      </w:ins>
      <w:del w:id="52" w:author="Bruce Duncan" w:date="2024-02-09T11:07:00Z">
        <w:r w:rsidRPr="001506F1" w:rsidDel="001627B8">
          <w:rPr>
            <w:rFonts w:ascii="Times New Roman" w:hAnsi="Times New Roman" w:cs="Times New Roman"/>
            <w:sz w:val="24"/>
            <w:szCs w:val="24"/>
            <w:lang w:val="en-US"/>
          </w:rPr>
          <w:delText xml:space="preserve"> A</w:delText>
        </w:r>
      </w:del>
      <w:del w:id="53" w:author="Bruce Duncan" w:date="2024-02-10T11:40:00Z">
        <w:r w:rsidRPr="001506F1" w:rsidDel="000F310A">
          <w:rPr>
            <w:rFonts w:ascii="Times New Roman" w:hAnsi="Times New Roman" w:cs="Times New Roman"/>
            <w:sz w:val="24"/>
            <w:szCs w:val="24"/>
            <w:lang w:val="en-US"/>
          </w:rPr>
          <w:delText xml:space="preserve">ll </w:delText>
        </w:r>
      </w:del>
      <w:r w:rsidRPr="001506F1">
        <w:rPr>
          <w:rFonts w:ascii="Times New Roman" w:hAnsi="Times New Roman" w:cs="Times New Roman"/>
          <w:sz w:val="24"/>
          <w:szCs w:val="24"/>
          <w:lang w:val="en-US"/>
        </w:rPr>
        <w:t>estimates</w:t>
      </w:r>
      <w:del w:id="54" w:author="Bruce Duncan" w:date="2024-02-09T11:07:00Z">
        <w:r w:rsidRPr="001506F1" w:rsidDel="001627B8">
          <w:rPr>
            <w:rFonts w:ascii="Times New Roman" w:hAnsi="Times New Roman" w:cs="Times New Roman"/>
            <w:sz w:val="24"/>
            <w:szCs w:val="24"/>
            <w:lang w:val="en-US"/>
          </w:rPr>
          <w:delText xml:space="preserve"> </w:delText>
        </w:r>
      </w:del>
      <w:del w:id="55" w:author="Bruce Duncan" w:date="2024-02-09T10:49:00Z">
        <w:r w:rsidRPr="001506F1" w:rsidDel="00CB59CC">
          <w:rPr>
            <w:rFonts w:ascii="Times New Roman" w:hAnsi="Times New Roman" w:cs="Times New Roman"/>
            <w:sz w:val="24"/>
            <w:szCs w:val="24"/>
            <w:lang w:val="en-US"/>
          </w:rPr>
          <w:delText xml:space="preserve">were </w:delText>
        </w:r>
      </w:del>
      <w:del w:id="56" w:author="Bruce Duncan" w:date="2024-02-09T11:06:00Z">
        <w:r w:rsidRPr="001506F1" w:rsidDel="001627B8">
          <w:rPr>
            <w:rFonts w:ascii="Times New Roman" w:hAnsi="Times New Roman" w:cs="Times New Roman"/>
            <w:sz w:val="24"/>
            <w:szCs w:val="24"/>
            <w:lang w:val="en-US"/>
          </w:rPr>
          <w:delText>for both sexes</w:delText>
        </w:r>
      </w:del>
      <w:del w:id="57" w:author="Bruce Duncan" w:date="2024-02-09T10:42:00Z">
        <w:r w:rsidRPr="001506F1" w:rsidDel="00CF630E">
          <w:rPr>
            <w:rFonts w:ascii="Times New Roman" w:hAnsi="Times New Roman" w:cs="Times New Roman"/>
            <w:sz w:val="24"/>
            <w:szCs w:val="24"/>
            <w:lang w:val="en-US"/>
          </w:rPr>
          <w:delText xml:space="preserve">, </w:delText>
        </w:r>
      </w:del>
      <w:ins w:id="58" w:author="Bruce Duncan" w:date="2024-02-09T10:49:00Z">
        <w:r w:rsidR="00CB59CC">
          <w:rPr>
            <w:rFonts w:ascii="Times New Roman" w:hAnsi="Times New Roman" w:cs="Times New Roman"/>
            <w:sz w:val="24"/>
            <w:szCs w:val="24"/>
            <w:lang w:val="en-US"/>
          </w:rPr>
          <w:t>.</w:t>
        </w:r>
      </w:ins>
      <w:del w:id="59" w:author="Bruce Duncan" w:date="2024-02-09T10:49:00Z">
        <w:r w:rsidRPr="001506F1" w:rsidDel="00CB59CC">
          <w:rPr>
            <w:rFonts w:ascii="Times New Roman" w:hAnsi="Times New Roman" w:cs="Times New Roman"/>
            <w:sz w:val="24"/>
            <w:szCs w:val="24"/>
            <w:lang w:val="en-US"/>
          </w:rPr>
          <w:delText>age-standardised</w:delText>
        </w:r>
      </w:del>
      <w:del w:id="60" w:author="Bruce Duncan" w:date="2024-02-09T10:42:00Z">
        <w:r w:rsidRPr="001506F1" w:rsidDel="00CF630E">
          <w:rPr>
            <w:rFonts w:ascii="Times New Roman" w:hAnsi="Times New Roman" w:cs="Times New Roman"/>
            <w:sz w:val="24"/>
            <w:szCs w:val="24"/>
            <w:lang w:val="en-US"/>
          </w:rPr>
          <w:delText>, and 95% uncertainty intervals (95</w:delText>
        </w:r>
        <w:r w:rsidDel="00CF630E">
          <w:rPr>
            <w:rFonts w:ascii="Times New Roman" w:hAnsi="Times New Roman" w:cs="Times New Roman"/>
            <w:sz w:val="24"/>
            <w:szCs w:val="24"/>
            <w:lang w:val="en-US"/>
          </w:rPr>
          <w:delText>% U</w:delText>
        </w:r>
        <w:r w:rsidRPr="001506F1" w:rsidDel="00CF630E">
          <w:rPr>
            <w:rFonts w:ascii="Times New Roman" w:hAnsi="Times New Roman" w:cs="Times New Roman"/>
            <w:sz w:val="24"/>
            <w:szCs w:val="24"/>
            <w:lang w:val="en-US"/>
          </w:rPr>
          <w:delText>I) were described.</w:delText>
        </w:r>
      </w:del>
      <w:del w:id="61" w:author="Bruce Duncan" w:date="2024-02-09T10:49:00Z">
        <w:r w:rsidRPr="001506F1" w:rsidDel="00CB59CC">
          <w:rPr>
            <w:rFonts w:ascii="Times New Roman" w:hAnsi="Times New Roman" w:cs="Times New Roman"/>
            <w:sz w:val="24"/>
            <w:szCs w:val="24"/>
            <w:lang w:val="en-US"/>
          </w:rPr>
          <w:delText xml:space="preserve"> </w:delText>
        </w:r>
      </w:del>
    </w:p>
    <w:p w14:paraId="5FE582C0" w14:textId="53C2E6A6" w:rsidR="001506F1" w:rsidRDefault="001506F1" w:rsidP="00CF630E">
      <w:pPr>
        <w:spacing w:after="0" w:line="480" w:lineRule="auto"/>
        <w:jc w:val="both"/>
        <w:rPr>
          <w:rFonts w:ascii="Times New Roman" w:hAnsi="Times New Roman" w:cs="Times New Roman"/>
          <w:sz w:val="24"/>
          <w:szCs w:val="24"/>
          <w:lang w:val="en-US"/>
        </w:rPr>
      </w:pPr>
      <w:r w:rsidRPr="001506F1">
        <w:rPr>
          <w:rFonts w:ascii="Times New Roman" w:hAnsi="Times New Roman" w:cs="Times New Roman"/>
          <w:b/>
          <w:bCs/>
          <w:sz w:val="24"/>
          <w:szCs w:val="24"/>
          <w:lang w:val="en-US"/>
        </w:rPr>
        <w:t>Results:</w:t>
      </w:r>
      <w:r w:rsidRPr="001506F1">
        <w:rPr>
          <w:rFonts w:ascii="Times New Roman" w:hAnsi="Times New Roman" w:cs="Times New Roman"/>
          <w:sz w:val="24"/>
          <w:szCs w:val="24"/>
          <w:lang w:val="en-US"/>
        </w:rPr>
        <w:t xml:space="preserve"> </w:t>
      </w:r>
      <w:ins w:id="62" w:author="Bruce Duncan" w:date="2024-02-09T11:07:00Z">
        <w:r w:rsidR="001627B8" w:rsidRPr="001506F1">
          <w:rPr>
            <w:rFonts w:ascii="Times New Roman" w:hAnsi="Times New Roman" w:cs="Times New Roman"/>
            <w:sz w:val="24"/>
            <w:szCs w:val="24"/>
            <w:lang w:val="en-US"/>
          </w:rPr>
          <w:t>Between 1990 and 2019, in most countries deaths</w:t>
        </w:r>
        <w:r w:rsidR="001627B8">
          <w:rPr>
            <w:rFonts w:ascii="Times New Roman" w:hAnsi="Times New Roman" w:cs="Times New Roman"/>
            <w:sz w:val="24"/>
            <w:szCs w:val="24"/>
            <w:lang w:val="en-US"/>
          </w:rPr>
          <w:t xml:space="preserve"> (</w:t>
        </w:r>
        <w:r w:rsidR="001627B8" w:rsidRPr="00884408">
          <w:rPr>
            <w:rFonts w:ascii="Times New Roman" w:hAnsi="Times New Roman" w:cs="Times New Roman"/>
            <w:sz w:val="24"/>
            <w:szCs w:val="24"/>
            <w:highlight w:val="yellow"/>
            <w:lang w:val="en-US"/>
          </w:rPr>
          <w:t>median -xxx%</w:t>
        </w:r>
        <w:r w:rsidR="001627B8">
          <w:rPr>
            <w:rFonts w:ascii="Times New Roman" w:hAnsi="Times New Roman" w:cs="Times New Roman"/>
            <w:sz w:val="24"/>
            <w:szCs w:val="24"/>
            <w:lang w:val="en-US"/>
          </w:rPr>
          <w:t>),</w:t>
        </w:r>
        <w:r w:rsidR="001627B8" w:rsidRPr="001506F1">
          <w:rPr>
            <w:rFonts w:ascii="Times New Roman" w:hAnsi="Times New Roman" w:cs="Times New Roman"/>
            <w:sz w:val="24"/>
            <w:szCs w:val="24"/>
            <w:lang w:val="en-US"/>
          </w:rPr>
          <w:t xml:space="preserve"> YLLs</w:t>
        </w:r>
        <w:r w:rsidR="001627B8">
          <w:rPr>
            <w:rFonts w:ascii="Times New Roman" w:hAnsi="Times New Roman" w:cs="Times New Roman"/>
            <w:sz w:val="24"/>
            <w:szCs w:val="24"/>
            <w:lang w:val="en-US"/>
          </w:rPr>
          <w:t xml:space="preserve"> (</w:t>
        </w:r>
        <w:r w:rsidR="001627B8" w:rsidRPr="00884408">
          <w:rPr>
            <w:rFonts w:ascii="Times New Roman" w:hAnsi="Times New Roman" w:cs="Times New Roman"/>
            <w:sz w:val="24"/>
            <w:szCs w:val="24"/>
            <w:highlight w:val="yellow"/>
            <w:lang w:val="en-US"/>
          </w:rPr>
          <w:t>median -xxx</w:t>
        </w:r>
        <w:r w:rsidR="001627B8">
          <w:rPr>
            <w:rFonts w:ascii="Times New Roman" w:hAnsi="Times New Roman" w:cs="Times New Roman"/>
            <w:sz w:val="24"/>
            <w:szCs w:val="24"/>
            <w:lang w:val="en-US"/>
          </w:rPr>
          <w:t>%), and</w:t>
        </w:r>
        <w:r w:rsidR="001627B8" w:rsidRPr="001506F1">
          <w:rPr>
            <w:rFonts w:ascii="Times New Roman" w:hAnsi="Times New Roman" w:cs="Times New Roman"/>
            <w:sz w:val="24"/>
            <w:szCs w:val="24"/>
            <w:lang w:val="en-US"/>
          </w:rPr>
          <w:t xml:space="preserve"> DALYs</w:t>
        </w:r>
        <w:r w:rsidR="001627B8">
          <w:rPr>
            <w:rFonts w:ascii="Times New Roman" w:hAnsi="Times New Roman" w:cs="Times New Roman"/>
            <w:sz w:val="24"/>
            <w:szCs w:val="24"/>
            <w:lang w:val="en-US"/>
          </w:rPr>
          <w:t xml:space="preserve"> (</w:t>
        </w:r>
        <w:r w:rsidR="001627B8" w:rsidRPr="00884408">
          <w:rPr>
            <w:rFonts w:ascii="Times New Roman" w:hAnsi="Times New Roman" w:cs="Times New Roman"/>
            <w:sz w:val="24"/>
            <w:szCs w:val="24"/>
            <w:highlight w:val="yellow"/>
            <w:lang w:val="en-US"/>
          </w:rPr>
          <w:t>median -xxx%)</w:t>
        </w:r>
        <w:r w:rsidR="001627B8" w:rsidRPr="001506F1">
          <w:rPr>
            <w:rFonts w:ascii="Times New Roman" w:hAnsi="Times New Roman" w:cs="Times New Roman"/>
            <w:sz w:val="24"/>
            <w:szCs w:val="24"/>
            <w:lang w:val="en-US"/>
          </w:rPr>
          <w:t xml:space="preserve"> decreased, while the SEV</w:t>
        </w:r>
        <w:r w:rsidR="001627B8">
          <w:rPr>
            <w:rFonts w:ascii="Times New Roman" w:hAnsi="Times New Roman" w:cs="Times New Roman"/>
            <w:sz w:val="24"/>
            <w:szCs w:val="24"/>
            <w:lang w:val="en-US"/>
          </w:rPr>
          <w:t xml:space="preserve"> (</w:t>
        </w:r>
        <w:r w:rsidR="001627B8" w:rsidRPr="00884408">
          <w:rPr>
            <w:rFonts w:ascii="Times New Roman" w:hAnsi="Times New Roman" w:cs="Times New Roman"/>
            <w:sz w:val="24"/>
            <w:szCs w:val="24"/>
            <w:highlight w:val="yellow"/>
            <w:lang w:val="en-US"/>
          </w:rPr>
          <w:t>median xxx%)</w:t>
        </w:r>
        <w:r w:rsidR="001627B8" w:rsidRPr="001506F1">
          <w:rPr>
            <w:rFonts w:ascii="Times New Roman" w:hAnsi="Times New Roman" w:cs="Times New Roman"/>
            <w:sz w:val="24"/>
            <w:szCs w:val="24"/>
            <w:lang w:val="en-US"/>
          </w:rPr>
          <w:t xml:space="preserve"> and YLDs</w:t>
        </w:r>
        <w:r w:rsidR="001627B8">
          <w:rPr>
            <w:rFonts w:ascii="Times New Roman" w:hAnsi="Times New Roman" w:cs="Times New Roman"/>
            <w:sz w:val="24"/>
            <w:szCs w:val="24"/>
            <w:lang w:val="en-US"/>
          </w:rPr>
          <w:t xml:space="preserve"> (</w:t>
        </w:r>
        <w:r w:rsidR="001627B8" w:rsidRPr="00884408">
          <w:rPr>
            <w:rFonts w:ascii="Times New Roman" w:hAnsi="Times New Roman" w:cs="Times New Roman"/>
            <w:sz w:val="24"/>
            <w:szCs w:val="24"/>
            <w:highlight w:val="yellow"/>
            <w:lang w:val="en-US"/>
          </w:rPr>
          <w:t>median xxx</w:t>
        </w:r>
        <w:r w:rsidR="001627B8">
          <w:rPr>
            <w:rFonts w:ascii="Times New Roman" w:hAnsi="Times New Roman" w:cs="Times New Roman"/>
            <w:sz w:val="24"/>
            <w:szCs w:val="24"/>
            <w:lang w:val="en-US"/>
          </w:rPr>
          <w:t>%)</w:t>
        </w:r>
        <w:r w:rsidR="001627B8" w:rsidRPr="001506F1">
          <w:rPr>
            <w:rFonts w:ascii="Times New Roman" w:hAnsi="Times New Roman" w:cs="Times New Roman"/>
            <w:sz w:val="24"/>
            <w:szCs w:val="24"/>
            <w:lang w:val="en-US"/>
          </w:rPr>
          <w:t xml:space="preserve"> increased.</w:t>
        </w:r>
      </w:ins>
      <w:del w:id="63" w:author="Bruce Duncan" w:date="2024-02-09T11:07:00Z">
        <w:r w:rsidRPr="001506F1" w:rsidDel="001627B8">
          <w:rPr>
            <w:rFonts w:ascii="Times New Roman" w:hAnsi="Times New Roman" w:cs="Times New Roman"/>
            <w:sz w:val="24"/>
            <w:szCs w:val="24"/>
            <w:lang w:val="en-US"/>
          </w:rPr>
          <w:delText xml:space="preserve">The burden of HFPG </w:delText>
        </w:r>
      </w:del>
      <w:del w:id="64" w:author="Bruce Duncan" w:date="2024-02-09T10:49:00Z">
        <w:r w:rsidRPr="001506F1" w:rsidDel="00D03E50">
          <w:rPr>
            <w:rFonts w:ascii="Times New Roman" w:hAnsi="Times New Roman" w:cs="Times New Roman"/>
            <w:sz w:val="24"/>
            <w:szCs w:val="24"/>
            <w:lang w:val="en-US"/>
          </w:rPr>
          <w:delText>i</w:delText>
        </w:r>
      </w:del>
      <w:del w:id="65" w:author="Bruce Duncan" w:date="2024-02-09T11:07:00Z">
        <w:r w:rsidRPr="001506F1" w:rsidDel="001627B8">
          <w:rPr>
            <w:rFonts w:ascii="Times New Roman" w:hAnsi="Times New Roman" w:cs="Times New Roman"/>
            <w:sz w:val="24"/>
            <w:szCs w:val="24"/>
            <w:lang w:val="en-US"/>
          </w:rPr>
          <w:delText>s large and growing in South America.</w:delText>
        </w:r>
      </w:del>
      <w:r w:rsidRPr="001506F1">
        <w:rPr>
          <w:rFonts w:ascii="Times New Roman" w:hAnsi="Times New Roman" w:cs="Times New Roman"/>
          <w:sz w:val="24"/>
          <w:szCs w:val="24"/>
          <w:lang w:val="en-US"/>
        </w:rPr>
        <w:t xml:space="preserve"> In 2019, Guyana had the highest </w:t>
      </w:r>
      <w:ins w:id="66" w:author="Bruce Duncan" w:date="2024-02-09T10:45:00Z">
        <w:r w:rsidR="00CF630E">
          <w:rPr>
            <w:rFonts w:ascii="Times New Roman" w:hAnsi="Times New Roman" w:cs="Times New Roman"/>
            <w:sz w:val="24"/>
            <w:szCs w:val="24"/>
            <w:lang w:val="en-US"/>
          </w:rPr>
          <w:t>exposure (</w:t>
        </w:r>
      </w:ins>
      <w:ins w:id="67" w:author="Bruce Duncan" w:date="2024-02-09T10:42:00Z">
        <w:r w:rsidR="00CF630E" w:rsidRPr="001506F1">
          <w:rPr>
            <w:rFonts w:ascii="Times New Roman" w:hAnsi="Times New Roman" w:cs="Times New Roman"/>
            <w:sz w:val="24"/>
            <w:szCs w:val="24"/>
            <w:lang w:val="en-US"/>
          </w:rPr>
          <w:t>SEV</w:t>
        </w:r>
      </w:ins>
      <w:ins w:id="68" w:author="Bruce Duncan" w:date="2024-02-09T10:45:00Z">
        <w:r w:rsidR="00CF630E">
          <w:rPr>
            <w:rFonts w:ascii="Times New Roman" w:hAnsi="Times New Roman" w:cs="Times New Roman"/>
            <w:sz w:val="24"/>
            <w:szCs w:val="24"/>
            <w:lang w:val="en-US"/>
          </w:rPr>
          <w:t>=</w:t>
        </w:r>
      </w:ins>
      <w:ins w:id="69" w:author="Bruce Duncan" w:date="2024-02-09T10:42:00Z">
        <w:r w:rsidR="00CF630E" w:rsidRPr="001506F1">
          <w:rPr>
            <w:rFonts w:ascii="Times New Roman" w:hAnsi="Times New Roman" w:cs="Times New Roman"/>
            <w:sz w:val="24"/>
            <w:szCs w:val="24"/>
            <w:lang w:val="en-US"/>
          </w:rPr>
          <w:t>23.2; 95</w:t>
        </w:r>
        <w:r w:rsidR="00CF630E">
          <w:rPr>
            <w:rFonts w:ascii="Times New Roman" w:hAnsi="Times New Roman" w:cs="Times New Roman"/>
            <w:sz w:val="24"/>
            <w:szCs w:val="24"/>
            <w:lang w:val="en-US"/>
          </w:rPr>
          <w:t>% U</w:t>
        </w:r>
        <w:r w:rsidR="00CF630E" w:rsidRPr="001506F1">
          <w:rPr>
            <w:rFonts w:ascii="Times New Roman" w:hAnsi="Times New Roman" w:cs="Times New Roman"/>
            <w:sz w:val="24"/>
            <w:szCs w:val="24"/>
            <w:lang w:val="en-US"/>
          </w:rPr>
          <w:t>I 21.1-25.2)</w:t>
        </w:r>
        <w:r w:rsidR="00CF630E">
          <w:rPr>
            <w:rFonts w:ascii="Times New Roman" w:hAnsi="Times New Roman" w:cs="Times New Roman"/>
            <w:sz w:val="24"/>
            <w:szCs w:val="24"/>
            <w:lang w:val="en-US"/>
          </w:rPr>
          <w:t xml:space="preserve"> and </w:t>
        </w:r>
      </w:ins>
      <w:del w:id="70" w:author="Bruce Duncan" w:date="2024-02-09T10:50:00Z">
        <w:r w:rsidRPr="001506F1" w:rsidDel="00D03E50">
          <w:rPr>
            <w:rFonts w:ascii="Times New Roman" w:hAnsi="Times New Roman" w:cs="Times New Roman"/>
            <w:sz w:val="24"/>
            <w:szCs w:val="24"/>
            <w:lang w:val="en-US"/>
          </w:rPr>
          <w:delText>rate of</w:delText>
        </w:r>
      </w:del>
      <w:ins w:id="71" w:author="Bruce Duncan" w:date="2024-02-09T10:50:00Z">
        <w:r w:rsidR="00D03E50">
          <w:rPr>
            <w:rFonts w:ascii="Times New Roman" w:hAnsi="Times New Roman" w:cs="Times New Roman"/>
            <w:sz w:val="24"/>
            <w:szCs w:val="24"/>
            <w:lang w:val="en-US"/>
          </w:rPr>
          <w:t>overall</w:t>
        </w:r>
      </w:ins>
      <w:r w:rsidRPr="001506F1">
        <w:rPr>
          <w:rFonts w:ascii="Times New Roman" w:hAnsi="Times New Roman" w:cs="Times New Roman"/>
          <w:sz w:val="24"/>
          <w:szCs w:val="24"/>
          <w:lang w:val="en-US"/>
        </w:rPr>
        <w:t xml:space="preserve"> </w:t>
      </w:r>
      <w:ins w:id="72" w:author="Bruce Duncan" w:date="2024-02-09T10:45:00Z">
        <w:r w:rsidR="00CF630E">
          <w:rPr>
            <w:rFonts w:ascii="Times New Roman" w:hAnsi="Times New Roman" w:cs="Times New Roman"/>
            <w:sz w:val="24"/>
            <w:szCs w:val="24"/>
            <w:lang w:val="en-US"/>
          </w:rPr>
          <w:t xml:space="preserve">burden </w:t>
        </w:r>
      </w:ins>
      <w:del w:id="73" w:author="Bruce Duncan" w:date="2024-02-09T10:43:00Z">
        <w:r w:rsidRPr="001506F1" w:rsidDel="00CF630E">
          <w:rPr>
            <w:rFonts w:ascii="Times New Roman" w:hAnsi="Times New Roman" w:cs="Times New Roman"/>
            <w:sz w:val="24"/>
            <w:szCs w:val="24"/>
            <w:lang w:val="en-US"/>
          </w:rPr>
          <w:delText>YLLs (5,419.6; 95</w:delText>
        </w:r>
        <w:r w:rsidDel="00CF630E">
          <w:rPr>
            <w:rFonts w:ascii="Times New Roman" w:hAnsi="Times New Roman" w:cs="Times New Roman"/>
            <w:sz w:val="24"/>
            <w:szCs w:val="24"/>
            <w:lang w:val="en-US"/>
          </w:rPr>
          <w:delText>% U</w:delText>
        </w:r>
        <w:r w:rsidRPr="001506F1" w:rsidDel="00CF630E">
          <w:rPr>
            <w:rFonts w:ascii="Times New Roman" w:hAnsi="Times New Roman" w:cs="Times New Roman"/>
            <w:sz w:val="24"/>
            <w:szCs w:val="24"/>
            <w:lang w:val="en-US"/>
          </w:rPr>
          <w:delText>I 4,115.1-6,924.2</w:delText>
        </w:r>
      </w:del>
      <w:del w:id="74" w:author="Bruce Duncan" w:date="2024-02-09T10:44:00Z">
        <w:r w:rsidRPr="001506F1" w:rsidDel="00CF630E">
          <w:rPr>
            <w:rFonts w:ascii="Times New Roman" w:hAnsi="Times New Roman" w:cs="Times New Roman"/>
            <w:sz w:val="24"/>
            <w:szCs w:val="24"/>
            <w:lang w:val="en-US"/>
          </w:rPr>
          <w:delText>),</w:delText>
        </w:r>
      </w:del>
      <w:del w:id="75" w:author="Bruce Duncan" w:date="2024-02-09T10:50:00Z">
        <w:r w:rsidRPr="001506F1" w:rsidDel="00D03E50">
          <w:rPr>
            <w:rFonts w:ascii="Times New Roman" w:hAnsi="Times New Roman" w:cs="Times New Roman"/>
            <w:sz w:val="24"/>
            <w:szCs w:val="24"/>
            <w:lang w:val="en-US"/>
          </w:rPr>
          <w:delText xml:space="preserve"> YLDs (1,212.5; 95</w:delText>
        </w:r>
        <w:r w:rsidDel="00D03E50">
          <w:rPr>
            <w:rFonts w:ascii="Times New Roman" w:hAnsi="Times New Roman" w:cs="Times New Roman"/>
            <w:sz w:val="24"/>
            <w:szCs w:val="24"/>
            <w:lang w:val="en-US"/>
          </w:rPr>
          <w:delText>% U</w:delText>
        </w:r>
        <w:r w:rsidRPr="001506F1" w:rsidDel="00D03E50">
          <w:rPr>
            <w:rFonts w:ascii="Times New Roman" w:hAnsi="Times New Roman" w:cs="Times New Roman"/>
            <w:sz w:val="24"/>
            <w:szCs w:val="24"/>
            <w:lang w:val="en-US"/>
          </w:rPr>
          <w:delText>I 838-1,649.2)</w:delText>
        </w:r>
      </w:del>
      <w:del w:id="76" w:author="Bruce Duncan" w:date="2024-02-09T10:44:00Z">
        <w:r w:rsidRPr="001506F1" w:rsidDel="00CF630E">
          <w:rPr>
            <w:rFonts w:ascii="Times New Roman" w:hAnsi="Times New Roman" w:cs="Times New Roman"/>
            <w:sz w:val="24"/>
            <w:szCs w:val="24"/>
            <w:lang w:val="en-US"/>
          </w:rPr>
          <w:delText>,</w:delText>
        </w:r>
      </w:del>
      <w:del w:id="77" w:author="Bruce Duncan" w:date="2024-02-09T10:50:00Z">
        <w:r w:rsidRPr="001506F1" w:rsidDel="00D03E50">
          <w:rPr>
            <w:rFonts w:ascii="Times New Roman" w:hAnsi="Times New Roman" w:cs="Times New Roman"/>
            <w:sz w:val="24"/>
            <w:szCs w:val="24"/>
            <w:lang w:val="en-US"/>
          </w:rPr>
          <w:delText xml:space="preserve"> </w:delText>
        </w:r>
      </w:del>
      <w:ins w:id="78" w:author="Bruce Duncan" w:date="2024-02-09T10:50:00Z">
        <w:r w:rsidR="00D03E50">
          <w:rPr>
            <w:rFonts w:ascii="Times New Roman" w:hAnsi="Times New Roman" w:cs="Times New Roman"/>
            <w:sz w:val="24"/>
            <w:szCs w:val="24"/>
            <w:lang w:val="en-US"/>
          </w:rPr>
          <w:t>(</w:t>
        </w:r>
      </w:ins>
      <w:r w:rsidRPr="001506F1">
        <w:rPr>
          <w:rFonts w:ascii="Times New Roman" w:hAnsi="Times New Roman" w:cs="Times New Roman"/>
          <w:sz w:val="24"/>
          <w:szCs w:val="24"/>
          <w:lang w:val="en-US"/>
        </w:rPr>
        <w:t>DALYs</w:t>
      </w:r>
      <w:ins w:id="79" w:author="Bruce Duncan" w:date="2024-02-09T10:50:00Z">
        <w:r w:rsidR="00D03E50">
          <w:rPr>
            <w:rFonts w:ascii="Times New Roman" w:hAnsi="Times New Roman" w:cs="Times New Roman"/>
            <w:sz w:val="24"/>
            <w:szCs w:val="24"/>
            <w:lang w:val="en-US"/>
          </w:rPr>
          <w:t>=</w:t>
        </w:r>
      </w:ins>
      <w:del w:id="80" w:author="Bruce Duncan" w:date="2024-02-09T10:50:00Z">
        <w:r w:rsidRPr="001506F1" w:rsidDel="00D03E50">
          <w:rPr>
            <w:rFonts w:ascii="Times New Roman" w:hAnsi="Times New Roman" w:cs="Times New Roman"/>
            <w:sz w:val="24"/>
            <w:szCs w:val="24"/>
            <w:lang w:val="en-US"/>
          </w:rPr>
          <w:delText xml:space="preserve"> (</w:delText>
        </w:r>
      </w:del>
      <w:r w:rsidRPr="001506F1">
        <w:rPr>
          <w:rFonts w:ascii="Times New Roman" w:hAnsi="Times New Roman" w:cs="Times New Roman"/>
          <w:sz w:val="24"/>
          <w:szCs w:val="24"/>
          <w:lang w:val="en-US"/>
        </w:rPr>
        <w:t>6,632.1; 95</w:t>
      </w:r>
      <w:r>
        <w:rPr>
          <w:rFonts w:ascii="Times New Roman" w:hAnsi="Times New Roman" w:cs="Times New Roman"/>
          <w:sz w:val="24"/>
          <w:szCs w:val="24"/>
          <w:lang w:val="en-US"/>
        </w:rPr>
        <w:t>% U</w:t>
      </w:r>
      <w:r w:rsidRPr="001506F1">
        <w:rPr>
          <w:rFonts w:ascii="Times New Roman" w:hAnsi="Times New Roman" w:cs="Times New Roman"/>
          <w:sz w:val="24"/>
          <w:szCs w:val="24"/>
          <w:lang w:val="en-US"/>
        </w:rPr>
        <w:t>I 5,237.1-8,243.3</w:t>
      </w:r>
      <w:del w:id="81" w:author="Bruce Duncan" w:date="2024-02-09T10:51:00Z">
        <w:r w:rsidRPr="001506F1" w:rsidDel="00D03E50">
          <w:rPr>
            <w:rFonts w:ascii="Times New Roman" w:hAnsi="Times New Roman" w:cs="Times New Roman"/>
            <w:sz w:val="24"/>
            <w:szCs w:val="24"/>
            <w:lang w:val="en-US"/>
          </w:rPr>
          <w:delText>)</w:delText>
        </w:r>
      </w:del>
      <w:ins w:id="82" w:author="Bruce Duncan" w:date="2024-02-09T10:50:00Z">
        <w:r w:rsidR="00D03E50">
          <w:rPr>
            <w:rFonts w:ascii="Times New Roman" w:hAnsi="Times New Roman" w:cs="Times New Roman"/>
            <w:sz w:val="24"/>
            <w:szCs w:val="24"/>
            <w:lang w:val="en-US"/>
          </w:rPr>
          <w:t>/100.000 population</w:t>
        </w:r>
      </w:ins>
      <w:del w:id="83" w:author="Bruce Duncan" w:date="2024-02-09T11:08:00Z">
        <w:r w:rsidRPr="001506F1" w:rsidDel="001627B8">
          <w:rPr>
            <w:rFonts w:ascii="Times New Roman" w:hAnsi="Times New Roman" w:cs="Times New Roman"/>
            <w:sz w:val="24"/>
            <w:szCs w:val="24"/>
            <w:lang w:val="en-US"/>
          </w:rPr>
          <w:delText xml:space="preserve">, </w:delText>
        </w:r>
      </w:del>
      <w:ins w:id="84" w:author="Bruce Duncan" w:date="2024-02-09T11:08:00Z">
        <w:r w:rsidR="001627B8">
          <w:rPr>
            <w:rFonts w:ascii="Times New Roman" w:hAnsi="Times New Roman" w:cs="Times New Roman"/>
            <w:sz w:val="24"/>
            <w:szCs w:val="24"/>
            <w:lang w:val="en-US"/>
          </w:rPr>
          <w:t>)</w:t>
        </w:r>
      </w:ins>
      <w:ins w:id="85" w:author="Bruce Duncan" w:date="2024-02-10T11:44:00Z">
        <w:r w:rsidR="000F310A">
          <w:rPr>
            <w:rFonts w:ascii="Times New Roman" w:hAnsi="Times New Roman" w:cs="Times New Roman"/>
            <w:sz w:val="24"/>
            <w:szCs w:val="24"/>
            <w:lang w:val="en-US"/>
          </w:rPr>
          <w:t>.</w:t>
        </w:r>
      </w:ins>
      <w:ins w:id="86" w:author="Bruce Duncan" w:date="2024-02-09T10:56:00Z">
        <w:r w:rsidR="00D03E50">
          <w:rPr>
            <w:rFonts w:ascii="Times New Roman" w:hAnsi="Times New Roman" w:cs="Times New Roman"/>
            <w:sz w:val="24"/>
            <w:szCs w:val="24"/>
            <w:lang w:val="en-US"/>
          </w:rPr>
          <w:t xml:space="preserve"> </w:t>
        </w:r>
      </w:ins>
      <w:del w:id="87" w:author="Bruce Duncan" w:date="2024-02-09T10:42:00Z">
        <w:r w:rsidRPr="001506F1" w:rsidDel="00CF630E">
          <w:rPr>
            <w:rFonts w:ascii="Times New Roman" w:hAnsi="Times New Roman" w:cs="Times New Roman"/>
            <w:sz w:val="24"/>
            <w:szCs w:val="24"/>
            <w:lang w:val="en-US"/>
          </w:rPr>
          <w:delText>SEV (23.2; 95</w:delText>
        </w:r>
        <w:r w:rsidDel="00CF630E">
          <w:rPr>
            <w:rFonts w:ascii="Times New Roman" w:hAnsi="Times New Roman" w:cs="Times New Roman"/>
            <w:sz w:val="24"/>
            <w:szCs w:val="24"/>
            <w:lang w:val="en-US"/>
          </w:rPr>
          <w:delText>% U</w:delText>
        </w:r>
        <w:r w:rsidRPr="001506F1" w:rsidDel="00CF630E">
          <w:rPr>
            <w:rFonts w:ascii="Times New Roman" w:hAnsi="Times New Roman" w:cs="Times New Roman"/>
            <w:sz w:val="24"/>
            <w:szCs w:val="24"/>
            <w:lang w:val="en-US"/>
          </w:rPr>
          <w:delText>I 21.1-25.2)</w:delText>
        </w:r>
      </w:del>
      <w:del w:id="88" w:author="Bruce Duncan" w:date="2024-02-09T10:43:00Z">
        <w:r w:rsidRPr="001506F1" w:rsidDel="00CF630E">
          <w:rPr>
            <w:rFonts w:ascii="Times New Roman" w:hAnsi="Times New Roman" w:cs="Times New Roman"/>
            <w:sz w:val="24"/>
            <w:szCs w:val="24"/>
            <w:lang w:val="en-US"/>
          </w:rPr>
          <w:delText>, and deaths (254.5; 95</w:delText>
        </w:r>
        <w:r w:rsidDel="00CF630E">
          <w:rPr>
            <w:rFonts w:ascii="Times New Roman" w:hAnsi="Times New Roman" w:cs="Times New Roman"/>
            <w:sz w:val="24"/>
            <w:szCs w:val="24"/>
            <w:lang w:val="en-US"/>
          </w:rPr>
          <w:delText>% U</w:delText>
        </w:r>
        <w:r w:rsidRPr="001506F1" w:rsidDel="00CF630E">
          <w:rPr>
            <w:rFonts w:ascii="Times New Roman" w:hAnsi="Times New Roman" w:cs="Times New Roman"/>
            <w:sz w:val="24"/>
            <w:szCs w:val="24"/>
            <w:lang w:val="en-US"/>
          </w:rPr>
          <w:delText>I 193.9-324.1)</w:delText>
        </w:r>
      </w:del>
      <w:del w:id="89" w:author="Bruce Duncan" w:date="2024-02-09T10:51:00Z">
        <w:r w:rsidRPr="001506F1" w:rsidDel="00D03E50">
          <w:rPr>
            <w:rFonts w:ascii="Times New Roman" w:hAnsi="Times New Roman" w:cs="Times New Roman"/>
            <w:sz w:val="24"/>
            <w:szCs w:val="24"/>
            <w:lang w:val="en-US"/>
          </w:rPr>
          <w:delText xml:space="preserve">. </w:delText>
        </w:r>
      </w:del>
      <w:r w:rsidRPr="001506F1">
        <w:rPr>
          <w:rFonts w:ascii="Times New Roman" w:hAnsi="Times New Roman" w:cs="Times New Roman"/>
          <w:sz w:val="24"/>
          <w:szCs w:val="24"/>
          <w:lang w:val="en-US"/>
        </w:rPr>
        <w:t xml:space="preserve">Peru had the lowest </w:t>
      </w:r>
      <w:ins w:id="90" w:author="Bruce Duncan" w:date="2024-02-09T10:50:00Z">
        <w:r w:rsidR="00D03E50">
          <w:rPr>
            <w:rFonts w:ascii="Times New Roman" w:hAnsi="Times New Roman" w:cs="Times New Roman"/>
            <w:sz w:val="24"/>
            <w:szCs w:val="24"/>
            <w:lang w:val="en-US"/>
          </w:rPr>
          <w:t>exposure (</w:t>
        </w:r>
      </w:ins>
      <w:ins w:id="91" w:author="Bruce Duncan" w:date="2024-02-09T10:43:00Z">
        <w:r w:rsidR="00CF630E" w:rsidRPr="001506F1">
          <w:rPr>
            <w:rFonts w:ascii="Times New Roman" w:hAnsi="Times New Roman" w:cs="Times New Roman"/>
            <w:sz w:val="24"/>
            <w:szCs w:val="24"/>
            <w:lang w:val="en-US"/>
          </w:rPr>
          <w:t>SEV</w:t>
        </w:r>
      </w:ins>
      <w:ins w:id="92" w:author="Bruce Duncan" w:date="2024-02-09T10:50:00Z">
        <w:r w:rsidR="00D03E50">
          <w:rPr>
            <w:rFonts w:ascii="Times New Roman" w:hAnsi="Times New Roman" w:cs="Times New Roman"/>
            <w:sz w:val="24"/>
            <w:szCs w:val="24"/>
            <w:lang w:val="en-US"/>
          </w:rPr>
          <w:t>=</w:t>
        </w:r>
      </w:ins>
      <w:ins w:id="93" w:author="Bruce Duncan" w:date="2024-02-09T10:43:00Z">
        <w:r w:rsidR="00CF630E" w:rsidRPr="001506F1">
          <w:rPr>
            <w:rFonts w:ascii="Times New Roman" w:hAnsi="Times New Roman" w:cs="Times New Roman"/>
            <w:sz w:val="24"/>
            <w:szCs w:val="24"/>
            <w:lang w:val="en-US"/>
          </w:rPr>
          <w:t>7.7; 95</w:t>
        </w:r>
        <w:r w:rsidR="00CF630E">
          <w:rPr>
            <w:rFonts w:ascii="Times New Roman" w:hAnsi="Times New Roman" w:cs="Times New Roman"/>
            <w:sz w:val="24"/>
            <w:szCs w:val="24"/>
            <w:lang w:val="en-US"/>
          </w:rPr>
          <w:t>% U</w:t>
        </w:r>
        <w:r w:rsidR="00CF630E" w:rsidRPr="001506F1">
          <w:rPr>
            <w:rFonts w:ascii="Times New Roman" w:hAnsi="Times New Roman" w:cs="Times New Roman"/>
            <w:sz w:val="24"/>
            <w:szCs w:val="24"/>
            <w:lang w:val="en-US"/>
          </w:rPr>
          <w:t>I 6.6-8.9)</w:t>
        </w:r>
        <w:r w:rsidR="00CF630E">
          <w:rPr>
            <w:rFonts w:ascii="Times New Roman" w:hAnsi="Times New Roman" w:cs="Times New Roman"/>
            <w:sz w:val="24"/>
            <w:szCs w:val="24"/>
            <w:lang w:val="en-US"/>
          </w:rPr>
          <w:t xml:space="preserve"> and </w:t>
        </w:r>
      </w:ins>
      <w:del w:id="94" w:author="Bruce Duncan" w:date="2024-02-09T10:51:00Z">
        <w:r w:rsidRPr="001506F1" w:rsidDel="00D03E50">
          <w:rPr>
            <w:rFonts w:ascii="Times New Roman" w:hAnsi="Times New Roman" w:cs="Times New Roman"/>
            <w:sz w:val="24"/>
            <w:szCs w:val="24"/>
            <w:lang w:val="en-US"/>
          </w:rPr>
          <w:delText>rate</w:delText>
        </w:r>
      </w:del>
      <w:del w:id="95" w:author="Bruce Duncan" w:date="2024-02-09T10:43:00Z">
        <w:r w:rsidRPr="001506F1" w:rsidDel="00CF630E">
          <w:rPr>
            <w:rFonts w:ascii="Times New Roman" w:hAnsi="Times New Roman" w:cs="Times New Roman"/>
            <w:sz w:val="24"/>
            <w:szCs w:val="24"/>
            <w:lang w:val="en-US"/>
          </w:rPr>
          <w:delText>s</w:delText>
        </w:r>
      </w:del>
      <w:ins w:id="96" w:author="Bruce Duncan" w:date="2024-02-09T10:51:00Z">
        <w:r w:rsidR="00D03E50">
          <w:rPr>
            <w:rFonts w:ascii="Times New Roman" w:hAnsi="Times New Roman" w:cs="Times New Roman"/>
            <w:sz w:val="24"/>
            <w:szCs w:val="24"/>
            <w:lang w:val="en-US"/>
          </w:rPr>
          <w:t>burden (</w:t>
        </w:r>
      </w:ins>
      <w:del w:id="97" w:author="Bruce Duncan" w:date="2024-02-09T10:51:00Z">
        <w:r w:rsidRPr="001506F1" w:rsidDel="00D03E50">
          <w:rPr>
            <w:rFonts w:ascii="Times New Roman" w:hAnsi="Times New Roman" w:cs="Times New Roman"/>
            <w:sz w:val="24"/>
            <w:szCs w:val="24"/>
            <w:lang w:val="en-US"/>
          </w:rPr>
          <w:delText xml:space="preserve"> of</w:delText>
        </w:r>
      </w:del>
      <w:del w:id="98" w:author="Bruce Duncan" w:date="2024-02-09T10:43:00Z">
        <w:r w:rsidRPr="001506F1" w:rsidDel="00CF630E">
          <w:rPr>
            <w:rFonts w:ascii="Times New Roman" w:hAnsi="Times New Roman" w:cs="Times New Roman"/>
            <w:sz w:val="24"/>
            <w:szCs w:val="24"/>
            <w:lang w:val="en-US"/>
          </w:rPr>
          <w:delText xml:space="preserve"> YLLs (746.5; 95%</w:delText>
        </w:r>
        <w:r w:rsidDel="00CF630E">
          <w:rPr>
            <w:rFonts w:ascii="Times New Roman" w:hAnsi="Times New Roman" w:cs="Times New Roman"/>
            <w:sz w:val="24"/>
            <w:szCs w:val="24"/>
            <w:lang w:val="en-US"/>
          </w:rPr>
          <w:delText xml:space="preserve"> </w:delText>
        </w:r>
        <w:r w:rsidRPr="001506F1" w:rsidDel="00CF630E">
          <w:rPr>
            <w:rFonts w:ascii="Times New Roman" w:hAnsi="Times New Roman" w:cs="Times New Roman"/>
            <w:sz w:val="24"/>
            <w:szCs w:val="24"/>
            <w:lang w:val="en-US"/>
          </w:rPr>
          <w:delText>UI 538.6-1,035.4),</w:delText>
        </w:r>
      </w:del>
      <w:del w:id="99" w:author="Bruce Duncan" w:date="2024-02-09T10:51:00Z">
        <w:r w:rsidRPr="001506F1" w:rsidDel="00D03E50">
          <w:rPr>
            <w:rFonts w:ascii="Times New Roman" w:hAnsi="Times New Roman" w:cs="Times New Roman"/>
            <w:sz w:val="24"/>
            <w:szCs w:val="24"/>
            <w:lang w:val="en-US"/>
          </w:rPr>
          <w:delText xml:space="preserve"> </w:delText>
        </w:r>
      </w:del>
      <w:r w:rsidRPr="001506F1">
        <w:rPr>
          <w:rFonts w:ascii="Times New Roman" w:hAnsi="Times New Roman" w:cs="Times New Roman"/>
          <w:sz w:val="24"/>
          <w:szCs w:val="24"/>
          <w:lang w:val="en-US"/>
        </w:rPr>
        <w:t>DALYs</w:t>
      </w:r>
      <w:ins w:id="100" w:author="Bruce Duncan" w:date="2024-02-09T10:51:00Z">
        <w:r w:rsidR="00D03E50">
          <w:rPr>
            <w:rFonts w:ascii="Times New Roman" w:hAnsi="Times New Roman" w:cs="Times New Roman"/>
            <w:sz w:val="24"/>
            <w:szCs w:val="24"/>
            <w:lang w:val="en-US"/>
          </w:rPr>
          <w:t>=</w:t>
        </w:r>
      </w:ins>
      <w:del w:id="101" w:author="Bruce Duncan" w:date="2024-02-09T10:51:00Z">
        <w:r w:rsidRPr="001506F1" w:rsidDel="00D03E50">
          <w:rPr>
            <w:rFonts w:ascii="Times New Roman" w:hAnsi="Times New Roman" w:cs="Times New Roman"/>
            <w:sz w:val="24"/>
            <w:szCs w:val="24"/>
            <w:lang w:val="en-US"/>
          </w:rPr>
          <w:delText xml:space="preserve"> (</w:delText>
        </w:r>
      </w:del>
      <w:r w:rsidRPr="001506F1">
        <w:rPr>
          <w:rFonts w:ascii="Times New Roman" w:hAnsi="Times New Roman" w:cs="Times New Roman"/>
          <w:sz w:val="24"/>
          <w:szCs w:val="24"/>
          <w:lang w:val="en-US"/>
        </w:rPr>
        <w:t>1,143.1; 95</w:t>
      </w:r>
      <w:r>
        <w:rPr>
          <w:rFonts w:ascii="Times New Roman" w:hAnsi="Times New Roman" w:cs="Times New Roman"/>
          <w:sz w:val="24"/>
          <w:szCs w:val="24"/>
          <w:lang w:val="en-US"/>
        </w:rPr>
        <w:t>% U</w:t>
      </w:r>
      <w:r w:rsidRPr="001506F1">
        <w:rPr>
          <w:rFonts w:ascii="Times New Roman" w:hAnsi="Times New Roman" w:cs="Times New Roman"/>
          <w:sz w:val="24"/>
          <w:szCs w:val="24"/>
          <w:lang w:val="en-US"/>
        </w:rPr>
        <w:t>I 889.2-1,445.9</w:t>
      </w:r>
      <w:del w:id="102" w:author="Bruce Duncan" w:date="2024-02-09T10:44:00Z">
        <w:r w:rsidRPr="001506F1" w:rsidDel="00CF630E">
          <w:rPr>
            <w:rFonts w:ascii="Times New Roman" w:hAnsi="Times New Roman" w:cs="Times New Roman"/>
            <w:sz w:val="24"/>
            <w:szCs w:val="24"/>
            <w:lang w:val="en-US"/>
          </w:rPr>
          <w:delText xml:space="preserve">), </w:delText>
        </w:r>
      </w:del>
      <w:ins w:id="103" w:author="Bruce Duncan" w:date="2024-02-09T10:50:00Z">
        <w:r w:rsidR="00D03E50">
          <w:rPr>
            <w:rFonts w:ascii="Times New Roman" w:hAnsi="Times New Roman" w:cs="Times New Roman"/>
            <w:sz w:val="24"/>
            <w:szCs w:val="24"/>
            <w:lang w:val="en-US"/>
          </w:rPr>
          <w:t>/100</w:t>
        </w:r>
      </w:ins>
      <w:ins w:id="104" w:author="Bruce Duncan" w:date="2024-02-09T10:51:00Z">
        <w:r w:rsidR="00D03E50">
          <w:rPr>
            <w:rFonts w:ascii="Times New Roman" w:hAnsi="Times New Roman" w:cs="Times New Roman"/>
            <w:sz w:val="24"/>
            <w:szCs w:val="24"/>
            <w:lang w:val="en-US"/>
          </w:rPr>
          <w:t>.000)</w:t>
        </w:r>
      </w:ins>
      <w:ins w:id="105" w:author="Bruce Duncan" w:date="2024-02-09T10:44:00Z">
        <w:r w:rsidR="00CF630E">
          <w:rPr>
            <w:rFonts w:ascii="Times New Roman" w:hAnsi="Times New Roman" w:cs="Times New Roman"/>
            <w:sz w:val="24"/>
            <w:szCs w:val="24"/>
            <w:lang w:val="en-US"/>
          </w:rPr>
          <w:t>.</w:t>
        </w:r>
      </w:ins>
      <w:del w:id="106" w:author="Bruce Duncan" w:date="2024-02-09T10:43:00Z">
        <w:r w:rsidRPr="001506F1" w:rsidDel="00CF630E">
          <w:rPr>
            <w:rFonts w:ascii="Times New Roman" w:hAnsi="Times New Roman" w:cs="Times New Roman"/>
            <w:sz w:val="24"/>
            <w:szCs w:val="24"/>
            <w:lang w:val="en-US"/>
          </w:rPr>
          <w:delText>SEV (7.7; 95</w:delText>
        </w:r>
        <w:r w:rsidDel="00CF630E">
          <w:rPr>
            <w:rFonts w:ascii="Times New Roman" w:hAnsi="Times New Roman" w:cs="Times New Roman"/>
            <w:sz w:val="24"/>
            <w:szCs w:val="24"/>
            <w:lang w:val="en-US"/>
          </w:rPr>
          <w:delText>% U</w:delText>
        </w:r>
        <w:r w:rsidRPr="001506F1" w:rsidDel="00CF630E">
          <w:rPr>
            <w:rFonts w:ascii="Times New Roman" w:hAnsi="Times New Roman" w:cs="Times New Roman"/>
            <w:sz w:val="24"/>
            <w:szCs w:val="24"/>
            <w:lang w:val="en-US"/>
          </w:rPr>
          <w:delText>I 6.6-8.9), and deaths (41.2; 95</w:delText>
        </w:r>
        <w:r w:rsidDel="00CF630E">
          <w:rPr>
            <w:rFonts w:ascii="Times New Roman" w:hAnsi="Times New Roman" w:cs="Times New Roman"/>
            <w:sz w:val="24"/>
            <w:szCs w:val="24"/>
            <w:lang w:val="en-US"/>
          </w:rPr>
          <w:delText>% U</w:delText>
        </w:r>
        <w:r w:rsidRPr="001506F1" w:rsidDel="00CF630E">
          <w:rPr>
            <w:rFonts w:ascii="Times New Roman" w:hAnsi="Times New Roman" w:cs="Times New Roman"/>
            <w:sz w:val="24"/>
            <w:szCs w:val="24"/>
            <w:lang w:val="en-US"/>
          </w:rPr>
          <w:delText xml:space="preserve">I 29.6-57), </w:delText>
        </w:r>
      </w:del>
      <w:del w:id="107" w:author="Bruce Duncan" w:date="2024-02-09T10:45:00Z">
        <w:r w:rsidRPr="001506F1" w:rsidDel="00CF630E">
          <w:rPr>
            <w:rFonts w:ascii="Times New Roman" w:hAnsi="Times New Roman" w:cs="Times New Roman"/>
            <w:sz w:val="24"/>
            <w:szCs w:val="24"/>
            <w:lang w:val="en-US"/>
          </w:rPr>
          <w:delText xml:space="preserve">whereas </w:delText>
        </w:r>
      </w:del>
      <w:ins w:id="108" w:author="Bruce Duncan" w:date="2024-02-09T10:45:00Z">
        <w:r w:rsidR="00CF630E">
          <w:rPr>
            <w:rFonts w:ascii="Times New Roman" w:hAnsi="Times New Roman" w:cs="Times New Roman"/>
            <w:sz w:val="24"/>
            <w:szCs w:val="24"/>
            <w:lang w:val="en-US"/>
          </w:rPr>
          <w:t xml:space="preserve"> </w:t>
        </w:r>
        <w:r w:rsidR="00CF630E" w:rsidRPr="001506F1">
          <w:rPr>
            <w:rFonts w:ascii="Times New Roman" w:hAnsi="Times New Roman" w:cs="Times New Roman"/>
            <w:sz w:val="24"/>
            <w:szCs w:val="24"/>
            <w:lang w:val="en-US"/>
          </w:rPr>
          <w:t xml:space="preserve">Guyana </w:t>
        </w:r>
      </w:ins>
      <w:ins w:id="109" w:author="Bruce Duncan" w:date="2024-02-09T10:52:00Z">
        <w:r w:rsidR="00D03E50">
          <w:rPr>
            <w:rFonts w:ascii="Times New Roman" w:hAnsi="Times New Roman" w:cs="Times New Roman"/>
            <w:sz w:val="24"/>
            <w:szCs w:val="24"/>
            <w:lang w:val="en-US"/>
          </w:rPr>
          <w:t xml:space="preserve">also </w:t>
        </w:r>
      </w:ins>
      <w:ins w:id="110" w:author="Bruce Duncan" w:date="2024-02-09T10:45:00Z">
        <w:r w:rsidR="00CF630E" w:rsidRPr="001506F1">
          <w:rPr>
            <w:rFonts w:ascii="Times New Roman" w:hAnsi="Times New Roman" w:cs="Times New Roman"/>
            <w:sz w:val="24"/>
            <w:szCs w:val="24"/>
            <w:lang w:val="en-US"/>
          </w:rPr>
          <w:t xml:space="preserve">had the highest </w:t>
        </w:r>
      </w:ins>
      <w:ins w:id="111" w:author="Bruce Duncan" w:date="2024-02-09T10:46:00Z">
        <w:r w:rsidR="00CF630E">
          <w:rPr>
            <w:rFonts w:ascii="Times New Roman" w:hAnsi="Times New Roman" w:cs="Times New Roman"/>
            <w:sz w:val="24"/>
            <w:szCs w:val="24"/>
            <w:lang w:val="en-US"/>
          </w:rPr>
          <w:t>(</w:t>
        </w:r>
      </w:ins>
      <w:ins w:id="112" w:author="Bruce Duncan" w:date="2024-02-09T10:45:00Z">
        <w:r w:rsidR="00CF630E" w:rsidRPr="001506F1">
          <w:rPr>
            <w:rFonts w:ascii="Times New Roman" w:hAnsi="Times New Roman" w:cs="Times New Roman"/>
            <w:sz w:val="24"/>
            <w:szCs w:val="24"/>
            <w:lang w:val="en-US"/>
          </w:rPr>
          <w:t>YLDs</w:t>
        </w:r>
      </w:ins>
      <w:ins w:id="113" w:author="Bruce Duncan" w:date="2024-02-09T10:46:00Z">
        <w:r w:rsidR="00CF630E">
          <w:rPr>
            <w:rFonts w:ascii="Times New Roman" w:hAnsi="Times New Roman" w:cs="Times New Roman"/>
            <w:sz w:val="24"/>
            <w:szCs w:val="24"/>
            <w:lang w:val="en-US"/>
          </w:rPr>
          <w:t>=</w:t>
        </w:r>
      </w:ins>
      <w:ins w:id="114" w:author="Bruce Duncan" w:date="2024-02-09T10:45:00Z">
        <w:r w:rsidR="00CF630E" w:rsidRPr="001506F1">
          <w:rPr>
            <w:rFonts w:ascii="Times New Roman" w:hAnsi="Times New Roman" w:cs="Times New Roman"/>
            <w:sz w:val="24"/>
            <w:szCs w:val="24"/>
            <w:lang w:val="en-US"/>
          </w:rPr>
          <w:t>1,212.5; 95</w:t>
        </w:r>
        <w:r w:rsidR="00CF630E">
          <w:rPr>
            <w:rFonts w:ascii="Times New Roman" w:hAnsi="Times New Roman" w:cs="Times New Roman"/>
            <w:sz w:val="24"/>
            <w:szCs w:val="24"/>
            <w:lang w:val="en-US"/>
          </w:rPr>
          <w:t>% U</w:t>
        </w:r>
        <w:r w:rsidR="00CF630E" w:rsidRPr="001506F1">
          <w:rPr>
            <w:rFonts w:ascii="Times New Roman" w:hAnsi="Times New Roman" w:cs="Times New Roman"/>
            <w:sz w:val="24"/>
            <w:szCs w:val="24"/>
            <w:lang w:val="en-US"/>
          </w:rPr>
          <w:t>I 838-1,649.2</w:t>
        </w:r>
      </w:ins>
      <w:ins w:id="115" w:author="Bruce Duncan" w:date="2024-02-09T10:52:00Z">
        <w:r w:rsidR="00D03E50">
          <w:rPr>
            <w:rFonts w:ascii="Times New Roman" w:hAnsi="Times New Roman" w:cs="Times New Roman"/>
            <w:sz w:val="24"/>
            <w:szCs w:val="24"/>
            <w:lang w:val="en-US"/>
          </w:rPr>
          <w:t>/100.000</w:t>
        </w:r>
      </w:ins>
      <w:ins w:id="116" w:author="Bruce Duncan" w:date="2024-02-09T10:45:00Z">
        <w:r w:rsidR="00CF630E" w:rsidRPr="001506F1">
          <w:rPr>
            <w:rFonts w:ascii="Times New Roman" w:hAnsi="Times New Roman" w:cs="Times New Roman"/>
            <w:sz w:val="24"/>
            <w:szCs w:val="24"/>
            <w:lang w:val="en-US"/>
          </w:rPr>
          <w:t>)</w:t>
        </w:r>
      </w:ins>
      <w:ins w:id="117" w:author="Bruce Duncan" w:date="2024-02-09T10:46:00Z">
        <w:r w:rsidR="00CF630E">
          <w:rPr>
            <w:rFonts w:ascii="Times New Roman" w:hAnsi="Times New Roman" w:cs="Times New Roman"/>
            <w:sz w:val="24"/>
            <w:szCs w:val="24"/>
            <w:lang w:val="en-US"/>
          </w:rPr>
          <w:t xml:space="preserve"> </w:t>
        </w:r>
      </w:ins>
      <w:ins w:id="118" w:author="Bruce Duncan" w:date="2024-02-10T11:45:00Z">
        <w:r w:rsidR="000F310A">
          <w:rPr>
            <w:rFonts w:ascii="Times New Roman" w:hAnsi="Times New Roman" w:cs="Times New Roman"/>
            <w:sz w:val="24"/>
            <w:szCs w:val="24"/>
            <w:lang w:val="en-US"/>
          </w:rPr>
          <w:t>and</w:t>
        </w:r>
      </w:ins>
      <w:ins w:id="119" w:author="Bruce Duncan" w:date="2024-02-09T10:45:00Z">
        <w:r w:rsidR="00CF630E">
          <w:rPr>
            <w:rFonts w:ascii="Times New Roman" w:hAnsi="Times New Roman" w:cs="Times New Roman"/>
            <w:sz w:val="24"/>
            <w:szCs w:val="24"/>
            <w:lang w:val="en-US"/>
          </w:rPr>
          <w:t xml:space="preserve"> </w:t>
        </w:r>
      </w:ins>
      <w:r w:rsidRPr="001506F1">
        <w:rPr>
          <w:rFonts w:ascii="Times New Roman" w:hAnsi="Times New Roman" w:cs="Times New Roman"/>
          <w:sz w:val="24"/>
          <w:szCs w:val="24"/>
          <w:lang w:val="en-US"/>
        </w:rPr>
        <w:t xml:space="preserve">Uruguay </w:t>
      </w:r>
      <w:del w:id="120" w:author="Bruce Duncan" w:date="2024-02-10T11:45:00Z">
        <w:r w:rsidRPr="001506F1" w:rsidDel="000F310A">
          <w:rPr>
            <w:rFonts w:ascii="Times New Roman" w:hAnsi="Times New Roman" w:cs="Times New Roman"/>
            <w:sz w:val="24"/>
            <w:szCs w:val="24"/>
            <w:lang w:val="en-US"/>
          </w:rPr>
          <w:delText xml:space="preserve">had </w:delText>
        </w:r>
      </w:del>
      <w:r w:rsidRPr="001506F1">
        <w:rPr>
          <w:rFonts w:ascii="Times New Roman" w:hAnsi="Times New Roman" w:cs="Times New Roman"/>
          <w:sz w:val="24"/>
          <w:szCs w:val="24"/>
          <w:lang w:val="en-US"/>
        </w:rPr>
        <w:t xml:space="preserve">the lowest </w:t>
      </w:r>
      <w:del w:id="121" w:author="Bruce Duncan" w:date="2024-02-09T10:47:00Z">
        <w:r w:rsidRPr="001506F1" w:rsidDel="00CF630E">
          <w:rPr>
            <w:rFonts w:ascii="Times New Roman" w:hAnsi="Times New Roman" w:cs="Times New Roman"/>
            <w:sz w:val="24"/>
            <w:szCs w:val="24"/>
            <w:lang w:val="en-US"/>
          </w:rPr>
          <w:delText xml:space="preserve">rate of </w:delText>
        </w:r>
      </w:del>
      <w:ins w:id="122" w:author="Bruce Duncan" w:date="2024-02-09T10:47:00Z">
        <w:r w:rsidR="00CF630E">
          <w:rPr>
            <w:rFonts w:ascii="Times New Roman" w:hAnsi="Times New Roman" w:cs="Times New Roman"/>
            <w:sz w:val="24"/>
            <w:szCs w:val="24"/>
            <w:lang w:val="en-US"/>
          </w:rPr>
          <w:t>(</w:t>
        </w:r>
      </w:ins>
      <w:r w:rsidRPr="001506F1">
        <w:rPr>
          <w:rFonts w:ascii="Times New Roman" w:hAnsi="Times New Roman" w:cs="Times New Roman"/>
          <w:sz w:val="24"/>
          <w:szCs w:val="24"/>
          <w:lang w:val="en-US"/>
        </w:rPr>
        <w:t>YLDs</w:t>
      </w:r>
      <w:ins w:id="123" w:author="Bruce Duncan" w:date="2024-02-09T10:47:00Z">
        <w:r w:rsidR="00CF630E">
          <w:rPr>
            <w:rFonts w:ascii="Times New Roman" w:hAnsi="Times New Roman" w:cs="Times New Roman"/>
            <w:sz w:val="24"/>
            <w:szCs w:val="24"/>
            <w:lang w:val="en-US"/>
          </w:rPr>
          <w:t>=</w:t>
        </w:r>
      </w:ins>
      <w:del w:id="124" w:author="Bruce Duncan" w:date="2024-02-09T10:47:00Z">
        <w:r w:rsidRPr="001506F1" w:rsidDel="00CF630E">
          <w:rPr>
            <w:rFonts w:ascii="Times New Roman" w:hAnsi="Times New Roman" w:cs="Times New Roman"/>
            <w:sz w:val="24"/>
            <w:szCs w:val="24"/>
            <w:lang w:val="en-US"/>
          </w:rPr>
          <w:delText xml:space="preserve"> (</w:delText>
        </w:r>
      </w:del>
      <w:r w:rsidRPr="001506F1">
        <w:rPr>
          <w:rFonts w:ascii="Times New Roman" w:hAnsi="Times New Roman" w:cs="Times New Roman"/>
          <w:sz w:val="24"/>
          <w:szCs w:val="24"/>
          <w:lang w:val="en-US"/>
        </w:rPr>
        <w:t>357.9; 95</w:t>
      </w:r>
      <w:r>
        <w:rPr>
          <w:rFonts w:ascii="Times New Roman" w:hAnsi="Times New Roman" w:cs="Times New Roman"/>
          <w:sz w:val="24"/>
          <w:szCs w:val="24"/>
          <w:lang w:val="en-US"/>
        </w:rPr>
        <w:t>% U</w:t>
      </w:r>
      <w:r w:rsidRPr="001506F1">
        <w:rPr>
          <w:rFonts w:ascii="Times New Roman" w:hAnsi="Times New Roman" w:cs="Times New Roman"/>
          <w:sz w:val="24"/>
          <w:szCs w:val="24"/>
          <w:lang w:val="en-US"/>
        </w:rPr>
        <w:t>I 242.4-485.6</w:t>
      </w:r>
      <w:ins w:id="125" w:author="Bruce Duncan" w:date="2024-02-09T10:52:00Z">
        <w:r w:rsidR="00D03E50">
          <w:rPr>
            <w:rFonts w:ascii="Times New Roman" w:hAnsi="Times New Roman" w:cs="Times New Roman"/>
            <w:sz w:val="24"/>
            <w:szCs w:val="24"/>
            <w:lang w:val="en-US"/>
          </w:rPr>
          <w:t>/100.000</w:t>
        </w:r>
      </w:ins>
      <w:r w:rsidRPr="001506F1">
        <w:rPr>
          <w:rFonts w:ascii="Times New Roman" w:hAnsi="Times New Roman" w:cs="Times New Roman"/>
          <w:sz w:val="24"/>
          <w:szCs w:val="24"/>
          <w:lang w:val="en-US"/>
        </w:rPr>
        <w:t>)</w:t>
      </w:r>
      <w:ins w:id="126" w:author="Bruce Duncan" w:date="2024-02-10T11:45:00Z">
        <w:r w:rsidR="000F310A">
          <w:rPr>
            <w:rFonts w:ascii="Times New Roman" w:hAnsi="Times New Roman" w:cs="Times New Roman"/>
            <w:sz w:val="24"/>
            <w:szCs w:val="24"/>
            <w:lang w:val="en-US"/>
          </w:rPr>
          <w:t xml:space="preserve"> </w:t>
        </w:r>
      </w:ins>
      <w:del w:id="127" w:author="Bruce Duncan" w:date="2024-02-10T11:45:00Z">
        <w:r w:rsidRPr="001506F1" w:rsidDel="000F310A">
          <w:rPr>
            <w:rFonts w:ascii="Times New Roman" w:hAnsi="Times New Roman" w:cs="Times New Roman"/>
            <w:sz w:val="24"/>
            <w:szCs w:val="24"/>
            <w:lang w:val="en-US"/>
          </w:rPr>
          <w:delText xml:space="preserve">. </w:delText>
        </w:r>
      </w:del>
      <w:ins w:id="128" w:author="Bruce Duncan" w:date="2024-02-10T11:45:00Z">
        <w:r w:rsidR="000F310A">
          <w:rPr>
            <w:rFonts w:ascii="Times New Roman" w:hAnsi="Times New Roman" w:cs="Times New Roman"/>
            <w:sz w:val="24"/>
            <w:szCs w:val="24"/>
            <w:lang w:val="en-US"/>
          </w:rPr>
          <w:t>disability</w:t>
        </w:r>
        <w:r w:rsidR="000F310A" w:rsidRPr="001506F1">
          <w:rPr>
            <w:rFonts w:ascii="Times New Roman" w:hAnsi="Times New Roman" w:cs="Times New Roman"/>
            <w:sz w:val="24"/>
            <w:szCs w:val="24"/>
            <w:lang w:val="en-US"/>
          </w:rPr>
          <w:t xml:space="preserve"> </w:t>
        </w:r>
        <w:r w:rsidR="000F310A">
          <w:rPr>
            <w:rFonts w:ascii="Times New Roman" w:hAnsi="Times New Roman" w:cs="Times New Roman"/>
            <w:sz w:val="24"/>
            <w:szCs w:val="24"/>
            <w:lang w:val="en-US"/>
          </w:rPr>
          <w:t>burden</w:t>
        </w:r>
        <w:r w:rsidR="000F310A">
          <w:rPr>
            <w:rFonts w:ascii="Times New Roman" w:hAnsi="Times New Roman" w:cs="Times New Roman"/>
            <w:sz w:val="24"/>
            <w:szCs w:val="24"/>
            <w:lang w:val="en-US"/>
          </w:rPr>
          <w:t>s.</w:t>
        </w:r>
        <w:r w:rsidR="000F310A">
          <w:rPr>
            <w:rFonts w:ascii="Times New Roman" w:hAnsi="Times New Roman" w:cs="Times New Roman"/>
            <w:sz w:val="24"/>
            <w:szCs w:val="24"/>
            <w:lang w:val="en-US"/>
          </w:rPr>
          <w:t xml:space="preserve"> </w:t>
        </w:r>
      </w:ins>
      <w:del w:id="129" w:author="Bruce Duncan" w:date="2024-02-09T11:07:00Z">
        <w:r w:rsidRPr="001506F1" w:rsidDel="001627B8">
          <w:rPr>
            <w:rFonts w:ascii="Times New Roman" w:hAnsi="Times New Roman" w:cs="Times New Roman"/>
            <w:sz w:val="24"/>
            <w:szCs w:val="24"/>
            <w:lang w:val="en-US"/>
          </w:rPr>
          <w:delText>Between 1990 and 2019, in most countries, DALYs</w:delText>
        </w:r>
      </w:del>
      <w:del w:id="130" w:author="Bruce Duncan" w:date="2024-02-09T10:53:00Z">
        <w:r w:rsidRPr="009A207F" w:rsidDel="00D03E50">
          <w:rPr>
            <w:rFonts w:ascii="Times New Roman" w:hAnsi="Times New Roman" w:cs="Times New Roman"/>
            <w:sz w:val="24"/>
            <w:szCs w:val="24"/>
            <w:highlight w:val="yellow"/>
            <w:lang w:val="en-US"/>
          </w:rPr>
          <w:delText xml:space="preserve">, </w:delText>
        </w:r>
      </w:del>
      <w:del w:id="131" w:author="Bruce Duncan" w:date="2024-02-09T10:52:00Z">
        <w:r w:rsidRPr="009A207F" w:rsidDel="00D03E50">
          <w:rPr>
            <w:rFonts w:ascii="Times New Roman" w:hAnsi="Times New Roman" w:cs="Times New Roman"/>
            <w:sz w:val="24"/>
            <w:szCs w:val="24"/>
            <w:highlight w:val="yellow"/>
            <w:lang w:val="en-US"/>
          </w:rPr>
          <w:delText>YLLs</w:delText>
        </w:r>
      </w:del>
      <w:del w:id="132" w:author="Bruce Duncan" w:date="2024-02-09T10:53:00Z">
        <w:r w:rsidRPr="009A207F" w:rsidDel="00D03E50">
          <w:rPr>
            <w:rFonts w:ascii="Times New Roman" w:hAnsi="Times New Roman" w:cs="Times New Roman"/>
            <w:sz w:val="24"/>
            <w:szCs w:val="24"/>
            <w:highlight w:val="yellow"/>
            <w:lang w:val="en-US"/>
          </w:rPr>
          <w:delText>,</w:delText>
        </w:r>
      </w:del>
      <w:del w:id="133" w:author="Bruce Duncan" w:date="2024-02-09T11:07:00Z">
        <w:r w:rsidRPr="001506F1" w:rsidDel="001627B8">
          <w:rPr>
            <w:rFonts w:ascii="Times New Roman" w:hAnsi="Times New Roman" w:cs="Times New Roman"/>
            <w:sz w:val="24"/>
            <w:szCs w:val="24"/>
            <w:lang w:val="en-US"/>
          </w:rPr>
          <w:delText xml:space="preserve"> </w:delText>
        </w:r>
      </w:del>
      <w:del w:id="134" w:author="Bruce Duncan" w:date="2024-02-09T10:53:00Z">
        <w:r w:rsidRPr="001506F1" w:rsidDel="00D03E50">
          <w:rPr>
            <w:rFonts w:ascii="Times New Roman" w:hAnsi="Times New Roman" w:cs="Times New Roman"/>
            <w:sz w:val="24"/>
            <w:szCs w:val="24"/>
            <w:lang w:val="en-US"/>
          </w:rPr>
          <w:delText xml:space="preserve">and </w:delText>
        </w:r>
      </w:del>
      <w:del w:id="135" w:author="Bruce Duncan" w:date="2024-02-09T10:52:00Z">
        <w:r w:rsidRPr="001506F1" w:rsidDel="00D03E50">
          <w:rPr>
            <w:rFonts w:ascii="Times New Roman" w:hAnsi="Times New Roman" w:cs="Times New Roman"/>
            <w:sz w:val="24"/>
            <w:szCs w:val="24"/>
            <w:lang w:val="en-US"/>
          </w:rPr>
          <w:delText xml:space="preserve">deaths </w:delText>
        </w:r>
      </w:del>
      <w:del w:id="136" w:author="Bruce Duncan" w:date="2024-02-09T11:07:00Z">
        <w:r w:rsidRPr="001506F1" w:rsidDel="001627B8">
          <w:rPr>
            <w:rFonts w:ascii="Times New Roman" w:hAnsi="Times New Roman" w:cs="Times New Roman"/>
            <w:sz w:val="24"/>
            <w:szCs w:val="24"/>
            <w:lang w:val="en-US"/>
          </w:rPr>
          <w:delText xml:space="preserve">decreased, while the SEV and YLDs increased. </w:delText>
        </w:r>
      </w:del>
    </w:p>
    <w:p w14:paraId="54485E1D" w14:textId="466FF1AE" w:rsidR="006638E9" w:rsidRPr="001506F1" w:rsidRDefault="001506F1" w:rsidP="00CF630E">
      <w:pPr>
        <w:spacing w:after="0" w:line="480" w:lineRule="auto"/>
        <w:jc w:val="both"/>
        <w:rPr>
          <w:rFonts w:ascii="Times New Roman" w:hAnsi="Times New Roman" w:cs="Times New Roman"/>
          <w:sz w:val="24"/>
          <w:szCs w:val="24"/>
          <w:lang w:val="en-US"/>
        </w:rPr>
      </w:pPr>
      <w:r w:rsidRPr="001506F1">
        <w:rPr>
          <w:rFonts w:ascii="Times New Roman" w:hAnsi="Times New Roman" w:cs="Times New Roman"/>
          <w:b/>
          <w:bCs/>
          <w:sz w:val="24"/>
          <w:szCs w:val="24"/>
          <w:lang w:val="en-US"/>
        </w:rPr>
        <w:t>Conclusions:</w:t>
      </w:r>
      <w:r w:rsidRPr="001506F1">
        <w:rPr>
          <w:rFonts w:ascii="Times New Roman" w:hAnsi="Times New Roman" w:cs="Times New Roman"/>
          <w:sz w:val="24"/>
          <w:szCs w:val="24"/>
          <w:lang w:val="en-US"/>
        </w:rPr>
        <w:t xml:space="preserve"> South America´s HFPG burden is large and heterogeneous</w:t>
      </w:r>
      <w:del w:id="137" w:author="Bruce Duncan" w:date="2024-02-09T11:08:00Z">
        <w:r w:rsidRPr="001506F1" w:rsidDel="001627B8">
          <w:rPr>
            <w:rFonts w:ascii="Times New Roman" w:hAnsi="Times New Roman" w:cs="Times New Roman"/>
            <w:sz w:val="24"/>
            <w:szCs w:val="24"/>
            <w:lang w:val="en-US"/>
          </w:rPr>
          <w:delText xml:space="preserve"> across countries</w:delText>
        </w:r>
      </w:del>
      <w:r w:rsidRPr="001506F1">
        <w:rPr>
          <w:rFonts w:ascii="Times New Roman" w:hAnsi="Times New Roman" w:cs="Times New Roman"/>
          <w:sz w:val="24"/>
          <w:szCs w:val="24"/>
          <w:lang w:val="en-US"/>
        </w:rPr>
        <w:t xml:space="preserve">. While </w:t>
      </w:r>
      <w:ins w:id="138" w:author="Bruce Duncan" w:date="2024-02-09T10:57:00Z">
        <w:r w:rsidR="00D03E50">
          <w:rPr>
            <w:rFonts w:ascii="Times New Roman" w:hAnsi="Times New Roman" w:cs="Times New Roman"/>
            <w:sz w:val="24"/>
            <w:szCs w:val="24"/>
            <w:lang w:val="en-US"/>
          </w:rPr>
          <w:t xml:space="preserve">age-standardized </w:t>
        </w:r>
      </w:ins>
      <w:ins w:id="139" w:author="Bruce Duncan" w:date="2024-02-10T11:40:00Z">
        <w:r w:rsidR="000F310A">
          <w:rPr>
            <w:rFonts w:ascii="Times New Roman" w:hAnsi="Times New Roman" w:cs="Times New Roman"/>
            <w:sz w:val="24"/>
            <w:szCs w:val="24"/>
            <w:lang w:val="en-US"/>
          </w:rPr>
          <w:t xml:space="preserve">premature </w:t>
        </w:r>
      </w:ins>
      <w:del w:id="140" w:author="Bruce Duncan" w:date="2024-02-09T10:57:00Z">
        <w:r w:rsidRPr="001506F1" w:rsidDel="00D03E50">
          <w:rPr>
            <w:rFonts w:ascii="Times New Roman" w:hAnsi="Times New Roman" w:cs="Times New Roman"/>
            <w:sz w:val="24"/>
            <w:szCs w:val="24"/>
            <w:lang w:val="en-US"/>
          </w:rPr>
          <w:delText xml:space="preserve">its </w:delText>
        </w:r>
      </w:del>
      <w:r w:rsidRPr="001506F1">
        <w:rPr>
          <w:rFonts w:ascii="Times New Roman" w:hAnsi="Times New Roman" w:cs="Times New Roman"/>
          <w:sz w:val="24"/>
          <w:szCs w:val="24"/>
          <w:lang w:val="en-US"/>
        </w:rPr>
        <w:t>mortality has</w:t>
      </w:r>
      <w:ins w:id="141" w:author="Bruce Duncan" w:date="2024-02-09T10:57:00Z">
        <w:r w:rsidR="00D03E50">
          <w:rPr>
            <w:rFonts w:ascii="Times New Roman" w:hAnsi="Times New Roman" w:cs="Times New Roman"/>
            <w:sz w:val="24"/>
            <w:szCs w:val="24"/>
            <w:lang w:val="en-US"/>
          </w:rPr>
          <w:t xml:space="preserve"> generally</w:t>
        </w:r>
      </w:ins>
      <w:r w:rsidRPr="001506F1">
        <w:rPr>
          <w:rFonts w:ascii="Times New Roman" w:hAnsi="Times New Roman" w:cs="Times New Roman"/>
          <w:sz w:val="24"/>
          <w:szCs w:val="24"/>
          <w:lang w:val="en-US"/>
        </w:rPr>
        <w:t xml:space="preserve"> decreased, </w:t>
      </w:r>
      <w:del w:id="142" w:author="Bruce Duncan" w:date="2024-02-10T11:40:00Z">
        <w:r w:rsidRPr="001506F1" w:rsidDel="000F310A">
          <w:rPr>
            <w:rFonts w:ascii="Times New Roman" w:hAnsi="Times New Roman" w:cs="Times New Roman"/>
            <w:sz w:val="24"/>
            <w:szCs w:val="24"/>
            <w:lang w:val="en-US"/>
          </w:rPr>
          <w:delText xml:space="preserve">the underlying cause – increased </w:delText>
        </w:r>
      </w:del>
      <w:r w:rsidRPr="001506F1">
        <w:rPr>
          <w:rFonts w:ascii="Times New Roman" w:hAnsi="Times New Roman" w:cs="Times New Roman"/>
          <w:sz w:val="24"/>
          <w:szCs w:val="24"/>
          <w:lang w:val="en-US"/>
        </w:rPr>
        <w:t xml:space="preserve">hyperglycemia </w:t>
      </w:r>
      <w:ins w:id="143" w:author="Bruce Duncan" w:date="2024-02-10T11:41:00Z">
        <w:r w:rsidR="000F310A">
          <w:rPr>
            <w:rFonts w:ascii="Times New Roman" w:hAnsi="Times New Roman" w:cs="Times New Roman"/>
            <w:sz w:val="24"/>
            <w:szCs w:val="24"/>
            <w:lang w:val="en-US"/>
          </w:rPr>
          <w:t xml:space="preserve">and </w:t>
        </w:r>
        <w:r w:rsidR="000F310A">
          <w:rPr>
            <w:rFonts w:ascii="Times New Roman" w:hAnsi="Times New Roman" w:cs="Times New Roman"/>
            <w:sz w:val="24"/>
            <w:szCs w:val="24"/>
            <w:lang w:val="en-US"/>
          </w:rPr>
          <w:t>age-standardized</w:t>
        </w:r>
        <w:r w:rsidR="000F310A" w:rsidRPr="001506F1">
          <w:rPr>
            <w:rFonts w:ascii="Times New Roman" w:hAnsi="Times New Roman" w:cs="Times New Roman"/>
            <w:sz w:val="24"/>
            <w:szCs w:val="24"/>
            <w:lang w:val="en-US"/>
          </w:rPr>
          <w:t xml:space="preserve"> disability</w:t>
        </w:r>
        <w:r w:rsidR="000F310A" w:rsidRPr="001506F1">
          <w:rPr>
            <w:rFonts w:ascii="Times New Roman" w:hAnsi="Times New Roman" w:cs="Times New Roman"/>
            <w:sz w:val="24"/>
            <w:szCs w:val="24"/>
            <w:lang w:val="en-US"/>
          </w:rPr>
          <w:t xml:space="preserve"> </w:t>
        </w:r>
      </w:ins>
      <w:del w:id="144" w:author="Bruce Duncan" w:date="2024-02-10T11:41:00Z">
        <w:r w:rsidRPr="001506F1" w:rsidDel="000F310A">
          <w:rPr>
            <w:rFonts w:ascii="Times New Roman" w:hAnsi="Times New Roman" w:cs="Times New Roman"/>
            <w:sz w:val="24"/>
            <w:szCs w:val="24"/>
            <w:lang w:val="en-US"/>
          </w:rPr>
          <w:delText xml:space="preserve">– </w:delText>
        </w:r>
      </w:del>
      <w:r w:rsidRPr="001506F1">
        <w:rPr>
          <w:rFonts w:ascii="Times New Roman" w:hAnsi="Times New Roman" w:cs="Times New Roman"/>
          <w:sz w:val="24"/>
          <w:szCs w:val="24"/>
          <w:lang w:val="en-US"/>
        </w:rPr>
        <w:t>ha</w:t>
      </w:r>
      <w:ins w:id="145" w:author="Bruce Duncan" w:date="2024-02-10T11:41:00Z">
        <w:r w:rsidR="000F310A">
          <w:rPr>
            <w:rFonts w:ascii="Times New Roman" w:hAnsi="Times New Roman" w:cs="Times New Roman"/>
            <w:sz w:val="24"/>
            <w:szCs w:val="24"/>
            <w:lang w:val="en-US"/>
          </w:rPr>
          <w:t>ve</w:t>
        </w:r>
      </w:ins>
      <w:del w:id="146" w:author="Bruce Duncan" w:date="2024-02-10T11:41:00Z">
        <w:r w:rsidRPr="001506F1" w:rsidDel="000F310A">
          <w:rPr>
            <w:rFonts w:ascii="Times New Roman" w:hAnsi="Times New Roman" w:cs="Times New Roman"/>
            <w:sz w:val="24"/>
            <w:szCs w:val="24"/>
            <w:lang w:val="en-US"/>
          </w:rPr>
          <w:delText>s</w:delText>
        </w:r>
      </w:del>
      <w:r w:rsidRPr="001506F1">
        <w:rPr>
          <w:rFonts w:ascii="Times New Roman" w:hAnsi="Times New Roman" w:cs="Times New Roman"/>
          <w:sz w:val="24"/>
          <w:szCs w:val="24"/>
          <w:lang w:val="en-US"/>
        </w:rPr>
        <w:t xml:space="preserve"> risen</w:t>
      </w:r>
      <w:del w:id="147" w:author="Bruce Duncan" w:date="2024-02-10T11:41:00Z">
        <w:r w:rsidRPr="001506F1" w:rsidDel="000F310A">
          <w:rPr>
            <w:rFonts w:ascii="Times New Roman" w:hAnsi="Times New Roman" w:cs="Times New Roman"/>
            <w:sz w:val="24"/>
            <w:szCs w:val="24"/>
            <w:lang w:val="en-US"/>
          </w:rPr>
          <w:delText xml:space="preserve">, </w:delText>
        </w:r>
      </w:del>
      <w:del w:id="148" w:author="Bruce Duncan" w:date="2024-02-09T11:09:00Z">
        <w:r w:rsidRPr="001506F1" w:rsidDel="001627B8">
          <w:rPr>
            <w:rFonts w:ascii="Times New Roman" w:hAnsi="Times New Roman" w:cs="Times New Roman"/>
            <w:sz w:val="24"/>
            <w:szCs w:val="24"/>
            <w:lang w:val="en-US"/>
          </w:rPr>
          <w:delText>and with it, an increase in</w:delText>
        </w:r>
      </w:del>
      <w:del w:id="149" w:author="Bruce Duncan" w:date="2024-02-10T11:41:00Z">
        <w:r w:rsidRPr="001506F1" w:rsidDel="000F310A">
          <w:rPr>
            <w:rFonts w:ascii="Times New Roman" w:hAnsi="Times New Roman" w:cs="Times New Roman"/>
            <w:sz w:val="24"/>
            <w:szCs w:val="24"/>
            <w:lang w:val="en-US"/>
          </w:rPr>
          <w:delText xml:space="preserve"> disability</w:delText>
        </w:r>
      </w:del>
      <w:r w:rsidRPr="001506F1">
        <w:rPr>
          <w:rFonts w:ascii="Times New Roman" w:hAnsi="Times New Roman" w:cs="Times New Roman"/>
          <w:sz w:val="24"/>
          <w:szCs w:val="24"/>
          <w:lang w:val="en-US"/>
        </w:rPr>
        <w:t xml:space="preserve">. </w:t>
      </w:r>
      <w:ins w:id="150" w:author="Bruce Duncan" w:date="2024-02-10T11:46:00Z">
        <w:r w:rsidR="000F310A">
          <w:rPr>
            <w:rFonts w:ascii="Times New Roman" w:hAnsi="Times New Roman" w:cs="Times New Roman"/>
            <w:sz w:val="24"/>
            <w:szCs w:val="24"/>
            <w:lang w:val="en-US"/>
          </w:rPr>
          <w:t>Coupled with</w:t>
        </w:r>
      </w:ins>
      <w:ins w:id="151" w:author="Bruce Duncan" w:date="2024-02-10T11:41:00Z">
        <w:r w:rsidR="000F310A">
          <w:rPr>
            <w:rFonts w:ascii="Times New Roman" w:hAnsi="Times New Roman" w:cs="Times New Roman"/>
            <w:sz w:val="24"/>
            <w:szCs w:val="24"/>
            <w:lang w:val="en-US"/>
          </w:rPr>
          <w:t xml:space="preserve"> population aging, t</w:t>
        </w:r>
      </w:ins>
      <w:del w:id="152" w:author="Bruce Duncan" w:date="2024-02-09T11:09:00Z">
        <w:r w:rsidRPr="001506F1" w:rsidDel="001627B8">
          <w:rPr>
            <w:rFonts w:ascii="Times New Roman" w:hAnsi="Times New Roman" w:cs="Times New Roman"/>
            <w:sz w:val="24"/>
            <w:szCs w:val="24"/>
            <w:lang w:val="en-US"/>
          </w:rPr>
          <w:delText xml:space="preserve"> </w:delText>
        </w:r>
      </w:del>
      <w:del w:id="153" w:author="Bruce Duncan" w:date="2024-02-10T11:41:00Z">
        <w:r w:rsidRPr="001506F1" w:rsidDel="000F310A">
          <w:rPr>
            <w:rFonts w:ascii="Times New Roman" w:hAnsi="Times New Roman" w:cs="Times New Roman"/>
            <w:sz w:val="24"/>
            <w:szCs w:val="24"/>
            <w:lang w:val="en-US"/>
          </w:rPr>
          <w:delText>T</w:delText>
        </w:r>
      </w:del>
      <w:r w:rsidRPr="001506F1">
        <w:rPr>
          <w:rFonts w:ascii="Times New Roman" w:hAnsi="Times New Roman" w:cs="Times New Roman"/>
          <w:sz w:val="24"/>
          <w:szCs w:val="24"/>
          <w:lang w:val="en-US"/>
        </w:rPr>
        <w:t xml:space="preserve">hese changes </w:t>
      </w:r>
      <w:del w:id="154" w:author="Bruce Duncan" w:date="2024-02-09T10:59:00Z">
        <w:r w:rsidRPr="001506F1" w:rsidDel="00D03E50">
          <w:rPr>
            <w:rFonts w:ascii="Times New Roman" w:hAnsi="Times New Roman" w:cs="Times New Roman"/>
            <w:sz w:val="24"/>
            <w:szCs w:val="24"/>
            <w:lang w:val="en-US"/>
          </w:rPr>
          <w:delText xml:space="preserve">indicate </w:delText>
        </w:r>
      </w:del>
      <w:ins w:id="155" w:author="Bruce Duncan" w:date="2024-02-09T10:59:00Z">
        <w:r w:rsidR="00D03E50">
          <w:rPr>
            <w:rFonts w:ascii="Times New Roman" w:hAnsi="Times New Roman" w:cs="Times New Roman"/>
            <w:sz w:val="24"/>
            <w:szCs w:val="24"/>
            <w:lang w:val="en-US"/>
          </w:rPr>
          <w:t xml:space="preserve">portend that </w:t>
        </w:r>
      </w:ins>
      <w:ins w:id="156" w:author="Bruce Duncan" w:date="2024-02-10T11:41:00Z">
        <w:r w:rsidR="000F310A">
          <w:rPr>
            <w:rFonts w:ascii="Times New Roman" w:hAnsi="Times New Roman" w:cs="Times New Roman"/>
            <w:sz w:val="24"/>
            <w:szCs w:val="24"/>
            <w:lang w:val="en-US"/>
          </w:rPr>
          <w:t>hyperglycemia</w:t>
        </w:r>
      </w:ins>
      <w:ins w:id="157" w:author="Bruce Duncan" w:date="2024-02-09T10:59:00Z">
        <w:r w:rsidR="00D03E50">
          <w:rPr>
            <w:rFonts w:ascii="Times New Roman" w:hAnsi="Times New Roman" w:cs="Times New Roman"/>
            <w:sz w:val="24"/>
            <w:szCs w:val="24"/>
            <w:lang w:val="en-US"/>
          </w:rPr>
          <w:t xml:space="preserve"> will </w:t>
        </w:r>
      </w:ins>
      <w:ins w:id="158" w:author="Bruce Duncan" w:date="2024-02-10T11:41:00Z">
        <w:r w:rsidR="000F310A">
          <w:rPr>
            <w:rFonts w:ascii="Times New Roman" w:hAnsi="Times New Roman" w:cs="Times New Roman"/>
            <w:sz w:val="24"/>
            <w:szCs w:val="24"/>
            <w:lang w:val="en-US"/>
          </w:rPr>
          <w:t>c</w:t>
        </w:r>
      </w:ins>
      <w:ins w:id="159" w:author="Bruce Duncan" w:date="2024-02-10T11:42:00Z">
        <w:r w:rsidR="000F310A">
          <w:rPr>
            <w:rFonts w:ascii="Times New Roman" w:hAnsi="Times New Roman" w:cs="Times New Roman"/>
            <w:sz w:val="24"/>
            <w:szCs w:val="24"/>
            <w:lang w:val="en-US"/>
          </w:rPr>
          <w:t>onfer</w:t>
        </w:r>
      </w:ins>
      <w:ins w:id="160" w:author="Bruce Duncan" w:date="2024-02-09T10:59:00Z">
        <w:r w:rsidR="00D03E50">
          <w:rPr>
            <w:rFonts w:ascii="Times New Roman" w:hAnsi="Times New Roman" w:cs="Times New Roman"/>
            <w:sz w:val="24"/>
            <w:szCs w:val="24"/>
            <w:lang w:val="en-US"/>
          </w:rPr>
          <w:t xml:space="preserve"> </w:t>
        </w:r>
      </w:ins>
      <w:ins w:id="161" w:author="Bruce Duncan" w:date="2024-02-09T11:00:00Z">
        <w:r w:rsidR="00D03E50">
          <w:rPr>
            <w:rFonts w:ascii="Times New Roman" w:hAnsi="Times New Roman" w:cs="Times New Roman"/>
            <w:sz w:val="24"/>
            <w:szCs w:val="24"/>
            <w:lang w:val="en-US"/>
          </w:rPr>
          <w:t>increasingly important</w:t>
        </w:r>
      </w:ins>
      <w:ins w:id="162" w:author="Bruce Duncan" w:date="2024-02-10T11:42:00Z">
        <w:r w:rsidR="000F310A">
          <w:rPr>
            <w:rFonts w:ascii="Times New Roman" w:hAnsi="Times New Roman" w:cs="Times New Roman"/>
            <w:sz w:val="24"/>
            <w:szCs w:val="24"/>
            <w:lang w:val="en-US"/>
          </w:rPr>
          <w:t xml:space="preserve"> risk</w:t>
        </w:r>
      </w:ins>
      <w:ins w:id="163" w:author="Bruce Duncan" w:date="2024-02-10T11:46:00Z">
        <w:r w:rsidR="000F310A">
          <w:rPr>
            <w:rFonts w:ascii="Times New Roman" w:hAnsi="Times New Roman" w:cs="Times New Roman"/>
            <w:sz w:val="24"/>
            <w:szCs w:val="24"/>
            <w:lang w:val="en-US"/>
          </w:rPr>
          <w:t>,</w:t>
        </w:r>
      </w:ins>
      <w:ins w:id="164" w:author="Bruce Duncan" w:date="2024-02-09T11:00:00Z">
        <w:r w:rsidR="00D03E50">
          <w:rPr>
            <w:rFonts w:ascii="Times New Roman" w:hAnsi="Times New Roman" w:cs="Times New Roman"/>
            <w:sz w:val="24"/>
            <w:szCs w:val="24"/>
            <w:lang w:val="en-US"/>
          </w:rPr>
          <w:t xml:space="preserve"> with its burden gradually shifting </w:t>
        </w:r>
      </w:ins>
      <w:del w:id="165" w:author="Bruce Duncan" w:date="2024-02-09T11:00:00Z">
        <w:r w:rsidRPr="001506F1" w:rsidDel="00D03E50">
          <w:rPr>
            <w:rFonts w:ascii="Times New Roman" w:hAnsi="Times New Roman" w:cs="Times New Roman"/>
            <w:sz w:val="24"/>
            <w:szCs w:val="24"/>
            <w:lang w:val="en-US"/>
          </w:rPr>
          <w:delText xml:space="preserve">a shift of the burden </w:delText>
        </w:r>
      </w:del>
      <w:r w:rsidRPr="001506F1">
        <w:rPr>
          <w:rFonts w:ascii="Times New Roman" w:hAnsi="Times New Roman" w:cs="Times New Roman"/>
          <w:sz w:val="24"/>
          <w:szCs w:val="24"/>
          <w:lang w:val="en-US"/>
        </w:rPr>
        <w:t xml:space="preserve">from mortality to </w:t>
      </w:r>
      <w:del w:id="166" w:author="Bruce Duncan" w:date="2024-02-09T11:00:00Z">
        <w:r w:rsidRPr="001506F1" w:rsidDel="00D03E50">
          <w:rPr>
            <w:rFonts w:ascii="Times New Roman" w:hAnsi="Times New Roman" w:cs="Times New Roman"/>
            <w:sz w:val="24"/>
            <w:szCs w:val="24"/>
            <w:lang w:val="en-US"/>
          </w:rPr>
          <w:delText xml:space="preserve">morbidity </w:delText>
        </w:r>
      </w:del>
      <w:ins w:id="167" w:author="Bruce Duncan" w:date="2024-02-09T11:00:00Z">
        <w:r w:rsidR="00D03E50">
          <w:rPr>
            <w:rFonts w:ascii="Times New Roman" w:hAnsi="Times New Roman" w:cs="Times New Roman"/>
            <w:sz w:val="24"/>
            <w:szCs w:val="24"/>
            <w:lang w:val="en-US"/>
          </w:rPr>
          <w:t>disability. H</w:t>
        </w:r>
      </w:ins>
      <w:del w:id="168" w:author="Bruce Duncan" w:date="2024-02-09T11:00:00Z">
        <w:r w:rsidRPr="001506F1" w:rsidDel="00D03E50">
          <w:rPr>
            <w:rFonts w:ascii="Times New Roman" w:hAnsi="Times New Roman" w:cs="Times New Roman"/>
            <w:sz w:val="24"/>
            <w:szCs w:val="24"/>
            <w:lang w:val="en-US"/>
          </w:rPr>
          <w:delText>and h</w:delText>
        </w:r>
      </w:del>
      <w:r w:rsidRPr="001506F1">
        <w:rPr>
          <w:rFonts w:ascii="Times New Roman" w:hAnsi="Times New Roman" w:cs="Times New Roman"/>
          <w:sz w:val="24"/>
          <w:szCs w:val="24"/>
          <w:lang w:val="en-US"/>
        </w:rPr>
        <w:t xml:space="preserve">ealth systems </w:t>
      </w:r>
      <w:del w:id="169" w:author="Bruce Duncan" w:date="2024-02-09T11:00:00Z">
        <w:r w:rsidRPr="001506F1" w:rsidDel="00D03E50">
          <w:rPr>
            <w:rFonts w:ascii="Times New Roman" w:hAnsi="Times New Roman" w:cs="Times New Roman"/>
            <w:sz w:val="24"/>
            <w:szCs w:val="24"/>
            <w:lang w:val="en-US"/>
          </w:rPr>
          <w:delText xml:space="preserve">must </w:delText>
        </w:r>
      </w:del>
      <w:ins w:id="170" w:author="Bruce Duncan" w:date="2024-02-09T11:00:00Z">
        <w:r w:rsidR="00D03E50">
          <w:rPr>
            <w:rFonts w:ascii="Times New Roman" w:hAnsi="Times New Roman" w:cs="Times New Roman"/>
            <w:sz w:val="24"/>
            <w:szCs w:val="24"/>
            <w:lang w:val="en-US"/>
          </w:rPr>
          <w:t>will need to adapt</w:t>
        </w:r>
      </w:ins>
      <w:del w:id="171" w:author="Bruce Duncan" w:date="2024-02-09T11:00:00Z">
        <w:r w:rsidRPr="001506F1" w:rsidDel="00D03E50">
          <w:rPr>
            <w:rFonts w:ascii="Times New Roman" w:hAnsi="Times New Roman" w:cs="Times New Roman"/>
            <w:sz w:val="24"/>
            <w:szCs w:val="24"/>
            <w:lang w:val="en-US"/>
          </w:rPr>
          <w:delText>abide by</w:delText>
        </w:r>
      </w:del>
      <w:ins w:id="172" w:author="Bruce Duncan" w:date="2024-02-09T11:00:00Z">
        <w:r w:rsidR="00D03E50">
          <w:rPr>
            <w:rFonts w:ascii="Times New Roman" w:hAnsi="Times New Roman" w:cs="Times New Roman"/>
            <w:sz w:val="24"/>
            <w:szCs w:val="24"/>
            <w:lang w:val="en-US"/>
          </w:rPr>
          <w:t xml:space="preserve"> to</w:t>
        </w:r>
      </w:ins>
      <w:r w:rsidRPr="001506F1">
        <w:rPr>
          <w:rFonts w:ascii="Times New Roman" w:hAnsi="Times New Roman" w:cs="Times New Roman"/>
          <w:sz w:val="24"/>
          <w:szCs w:val="24"/>
          <w:lang w:val="en-US"/>
        </w:rPr>
        <w:t xml:space="preserve"> the added workload</w:t>
      </w:r>
      <w:r>
        <w:rPr>
          <w:rFonts w:ascii="Times New Roman" w:hAnsi="Times New Roman" w:cs="Times New Roman"/>
          <w:sz w:val="24"/>
          <w:szCs w:val="24"/>
          <w:lang w:val="en-US"/>
        </w:rPr>
        <w:t>.</w:t>
      </w:r>
    </w:p>
    <w:p w14:paraId="3F445863" w14:textId="008F976A" w:rsidR="00F738D6" w:rsidRPr="001506F1" w:rsidDel="00B176E8" w:rsidRDefault="00F738D6" w:rsidP="00CF630E">
      <w:pPr>
        <w:spacing w:after="0" w:line="480" w:lineRule="auto"/>
        <w:rPr>
          <w:del w:id="173" w:author="Bruce Duncan" w:date="2024-02-09T11:11:00Z"/>
          <w:rFonts w:ascii="Arial" w:hAnsi="Arial" w:cs="Arial"/>
          <w:color w:val="403D39"/>
          <w:sz w:val="18"/>
          <w:szCs w:val="18"/>
          <w:shd w:val="clear" w:color="auto" w:fill="FFFFFF"/>
          <w:lang w:val="en-US"/>
        </w:rPr>
      </w:pPr>
    </w:p>
    <w:p w14:paraId="3BFFB4D8" w14:textId="55F2FE77" w:rsidR="00F738D6" w:rsidRPr="001506F1" w:rsidDel="00B176E8" w:rsidRDefault="00F738D6" w:rsidP="00CF630E">
      <w:pPr>
        <w:spacing w:after="0" w:line="480" w:lineRule="auto"/>
        <w:rPr>
          <w:del w:id="174" w:author="Bruce Duncan" w:date="2024-02-09T11:11:00Z"/>
          <w:rFonts w:ascii="Arial" w:hAnsi="Arial" w:cs="Arial"/>
          <w:color w:val="403D39"/>
          <w:sz w:val="18"/>
          <w:szCs w:val="18"/>
          <w:shd w:val="clear" w:color="auto" w:fill="FFFFFF"/>
          <w:lang w:val="en-US"/>
        </w:rPr>
      </w:pPr>
    </w:p>
    <w:p w14:paraId="5BC98501" w14:textId="74F32BDA" w:rsidR="00F738D6" w:rsidRPr="001506F1" w:rsidDel="00B176E8" w:rsidRDefault="00F738D6" w:rsidP="00CF630E">
      <w:pPr>
        <w:spacing w:after="0" w:line="480" w:lineRule="auto"/>
        <w:rPr>
          <w:del w:id="175" w:author="Bruce Duncan" w:date="2024-02-09T11:11:00Z"/>
          <w:rFonts w:ascii="Arial" w:hAnsi="Arial" w:cs="Arial"/>
          <w:color w:val="403D39"/>
          <w:sz w:val="18"/>
          <w:szCs w:val="18"/>
          <w:shd w:val="clear" w:color="auto" w:fill="FFFFFF"/>
          <w:lang w:val="en-US"/>
        </w:rPr>
      </w:pPr>
    </w:p>
    <w:p w14:paraId="5D005C97" w14:textId="6A9C3414" w:rsidR="00F738D6" w:rsidRPr="001506F1" w:rsidDel="00B176E8" w:rsidRDefault="00F738D6" w:rsidP="00CF630E">
      <w:pPr>
        <w:spacing w:after="0" w:line="480" w:lineRule="auto"/>
        <w:rPr>
          <w:del w:id="176" w:author="Bruce Duncan" w:date="2024-02-09T11:11:00Z"/>
          <w:rFonts w:ascii="Arial" w:hAnsi="Arial" w:cs="Arial"/>
          <w:color w:val="403D39"/>
          <w:sz w:val="18"/>
          <w:szCs w:val="18"/>
          <w:shd w:val="clear" w:color="auto" w:fill="FFFFFF"/>
          <w:lang w:val="en-US"/>
        </w:rPr>
      </w:pPr>
    </w:p>
    <w:p w14:paraId="71ECF5E7" w14:textId="3F936883" w:rsidR="00F738D6" w:rsidRPr="001506F1" w:rsidDel="00B176E8" w:rsidRDefault="00F738D6" w:rsidP="00CF630E">
      <w:pPr>
        <w:spacing w:after="0" w:line="480" w:lineRule="auto"/>
        <w:rPr>
          <w:del w:id="177" w:author="Bruce Duncan" w:date="2024-02-09T11:11:00Z"/>
          <w:rFonts w:ascii="Arial" w:hAnsi="Arial" w:cs="Arial"/>
          <w:color w:val="403D39"/>
          <w:sz w:val="18"/>
          <w:szCs w:val="18"/>
          <w:shd w:val="clear" w:color="auto" w:fill="FFFFFF"/>
          <w:lang w:val="en-US"/>
        </w:rPr>
      </w:pPr>
    </w:p>
    <w:p w14:paraId="2AA29216" w14:textId="77777777" w:rsidR="00F738D6" w:rsidRPr="001506F1" w:rsidRDefault="00F738D6" w:rsidP="00CF630E">
      <w:pPr>
        <w:spacing w:after="0" w:line="480" w:lineRule="auto"/>
        <w:rPr>
          <w:rFonts w:ascii="Arial" w:hAnsi="Arial" w:cs="Arial"/>
          <w:color w:val="403D39"/>
          <w:sz w:val="18"/>
          <w:szCs w:val="18"/>
          <w:shd w:val="clear" w:color="auto" w:fill="FFFFFF"/>
          <w:lang w:val="en-US"/>
        </w:rPr>
      </w:pPr>
    </w:p>
    <w:p w14:paraId="39CB1083" w14:textId="409D6594" w:rsidR="00DE6FBB" w:rsidRPr="001506F1" w:rsidDel="00B176E8" w:rsidRDefault="001506F1" w:rsidP="00CF630E">
      <w:pPr>
        <w:spacing w:after="0" w:line="480" w:lineRule="auto"/>
        <w:rPr>
          <w:del w:id="178" w:author="Bruce Duncan" w:date="2024-02-09T11:11:00Z"/>
          <w:rFonts w:ascii="Times New Roman" w:hAnsi="Times New Roman" w:cs="Times New Roman"/>
          <w:sz w:val="24"/>
          <w:szCs w:val="24"/>
          <w:lang w:val="en-US"/>
        </w:rPr>
      </w:pPr>
      <w:r w:rsidRPr="001506F1">
        <w:rPr>
          <w:rFonts w:ascii="Times New Roman" w:hAnsi="Times New Roman" w:cs="Times New Roman"/>
          <w:b/>
          <w:bCs/>
          <w:sz w:val="24"/>
          <w:szCs w:val="24"/>
          <w:lang w:val="en-US"/>
        </w:rPr>
        <w:t>Keywords</w:t>
      </w:r>
      <w:r w:rsidR="00DE6FBB" w:rsidRPr="001506F1">
        <w:rPr>
          <w:rFonts w:ascii="Times New Roman" w:hAnsi="Times New Roman" w:cs="Times New Roman"/>
          <w:b/>
          <w:bCs/>
          <w:sz w:val="24"/>
          <w:szCs w:val="24"/>
          <w:lang w:val="en-US"/>
        </w:rPr>
        <w:t>:</w:t>
      </w:r>
      <w:r w:rsidRPr="001506F1">
        <w:rPr>
          <w:rFonts w:ascii="Times New Roman" w:hAnsi="Times New Roman" w:cs="Times New Roman"/>
          <w:sz w:val="24"/>
          <w:szCs w:val="24"/>
          <w:lang w:val="en-US"/>
        </w:rPr>
        <w:t xml:space="preserve"> hyperglycaemia, disability-adjusted life years, </w:t>
      </w:r>
      <w:del w:id="179" w:author="Bruce Duncan" w:date="2024-02-09T11:12:00Z">
        <w:r w:rsidRPr="001506F1" w:rsidDel="001A4B34">
          <w:rPr>
            <w:rFonts w:ascii="Times New Roman" w:hAnsi="Times New Roman" w:cs="Times New Roman"/>
            <w:sz w:val="24"/>
            <w:szCs w:val="24"/>
            <w:lang w:val="en-US"/>
          </w:rPr>
          <w:delText>life Expectancy</w:delText>
        </w:r>
      </w:del>
      <w:ins w:id="180" w:author="Bruce Duncan" w:date="2024-02-09T11:12:00Z">
        <w:r w:rsidR="001A4B34">
          <w:rPr>
            <w:rFonts w:ascii="Times New Roman" w:hAnsi="Times New Roman" w:cs="Times New Roman"/>
            <w:sz w:val="24"/>
            <w:szCs w:val="24"/>
            <w:lang w:val="en-US"/>
          </w:rPr>
          <w:t>mortality</w:t>
        </w:r>
      </w:ins>
    </w:p>
    <w:p w14:paraId="3E45461C" w14:textId="27EDB8B2" w:rsidR="00553F46" w:rsidRPr="001506F1" w:rsidDel="00B176E8" w:rsidRDefault="00553F46" w:rsidP="00CF630E">
      <w:pPr>
        <w:spacing w:after="0" w:line="480" w:lineRule="auto"/>
        <w:rPr>
          <w:del w:id="181" w:author="Bruce Duncan" w:date="2024-02-09T11:11:00Z"/>
          <w:rFonts w:ascii="Times New Roman" w:hAnsi="Times New Roman" w:cs="Times New Roman"/>
          <w:sz w:val="24"/>
          <w:szCs w:val="24"/>
          <w:lang w:val="en-US"/>
        </w:rPr>
      </w:pPr>
    </w:p>
    <w:p w14:paraId="029F75D2" w14:textId="60345F8E" w:rsidR="000754FC" w:rsidRPr="001506F1" w:rsidDel="00B176E8" w:rsidRDefault="000754FC" w:rsidP="00CF630E">
      <w:pPr>
        <w:pStyle w:val="Pr-formataoHTML"/>
        <w:shd w:val="clear" w:color="auto" w:fill="FFFFFF"/>
        <w:spacing w:line="480" w:lineRule="auto"/>
        <w:rPr>
          <w:del w:id="182" w:author="Bruce Duncan" w:date="2024-02-09T11:11:00Z"/>
          <w:rFonts w:ascii="Arial" w:hAnsi="Arial" w:cs="Arial"/>
          <w:color w:val="403D39"/>
          <w:sz w:val="18"/>
          <w:szCs w:val="18"/>
          <w:shd w:val="clear" w:color="auto" w:fill="FFFFFF"/>
        </w:rPr>
      </w:pPr>
    </w:p>
    <w:p w14:paraId="3A779E01" w14:textId="003CEE94" w:rsidR="00EA4673" w:rsidRPr="001506F1" w:rsidDel="00B176E8" w:rsidRDefault="00EA4673" w:rsidP="00CF630E">
      <w:pPr>
        <w:spacing w:after="0" w:line="480" w:lineRule="auto"/>
        <w:rPr>
          <w:del w:id="183" w:author="Bruce Duncan" w:date="2024-02-09T11:11:00Z"/>
          <w:rFonts w:ascii="Times New Roman" w:hAnsi="Times New Roman" w:cs="Times New Roman"/>
          <w:sz w:val="24"/>
          <w:szCs w:val="24"/>
          <w:lang w:val="en-US"/>
        </w:rPr>
      </w:pPr>
    </w:p>
    <w:p w14:paraId="7327C5E5" w14:textId="77777777" w:rsidR="00D47AD9" w:rsidRPr="001506F1" w:rsidRDefault="00D47AD9" w:rsidP="00CF630E">
      <w:pPr>
        <w:spacing w:after="0" w:line="480" w:lineRule="auto"/>
        <w:rPr>
          <w:rFonts w:ascii="Times New Roman" w:hAnsi="Times New Roman" w:cs="Times New Roman"/>
          <w:b/>
          <w:bCs/>
          <w:sz w:val="24"/>
          <w:szCs w:val="24"/>
          <w:lang w:val="en-US"/>
        </w:rPr>
      </w:pPr>
      <w:r w:rsidRPr="001506F1">
        <w:rPr>
          <w:rFonts w:ascii="Times New Roman" w:hAnsi="Times New Roman" w:cs="Times New Roman"/>
          <w:b/>
          <w:bCs/>
          <w:sz w:val="24"/>
          <w:szCs w:val="24"/>
          <w:lang w:val="en-US"/>
        </w:rPr>
        <w:br w:type="page"/>
      </w:r>
    </w:p>
    <w:p w14:paraId="19F5665B" w14:textId="44F6A2E7" w:rsidR="00EA4673" w:rsidRPr="001506F1" w:rsidRDefault="001506F1" w:rsidP="00CF630E">
      <w:pPr>
        <w:spacing w:after="0" w:line="480" w:lineRule="auto"/>
        <w:jc w:val="both"/>
        <w:rPr>
          <w:rFonts w:ascii="Times New Roman" w:hAnsi="Times New Roman" w:cs="Times New Roman"/>
          <w:b/>
          <w:bCs/>
          <w:sz w:val="24"/>
          <w:szCs w:val="24"/>
          <w:lang w:val="en-US"/>
        </w:rPr>
      </w:pPr>
      <w:r w:rsidRPr="001506F1">
        <w:rPr>
          <w:rFonts w:ascii="Times New Roman" w:hAnsi="Times New Roman" w:cs="Times New Roman"/>
          <w:b/>
          <w:bCs/>
          <w:sz w:val="24"/>
          <w:szCs w:val="24"/>
          <w:lang w:val="en-US"/>
        </w:rPr>
        <w:lastRenderedPageBreak/>
        <w:t>Introduction</w:t>
      </w:r>
    </w:p>
    <w:p w14:paraId="2DACB111" w14:textId="1359BFB5" w:rsidR="001506F1" w:rsidRPr="001506F1" w:rsidDel="00F503C9" w:rsidRDefault="001506F1" w:rsidP="00CF630E">
      <w:pPr>
        <w:spacing w:after="0" w:line="480" w:lineRule="auto"/>
        <w:ind w:firstLine="720"/>
        <w:jc w:val="both"/>
        <w:rPr>
          <w:del w:id="184" w:author="Bruce Duncan" w:date="2024-02-10T11:48:00Z"/>
          <w:rFonts w:ascii="Times New Roman" w:hAnsi="Times New Roman" w:cs="Times New Roman"/>
          <w:sz w:val="24"/>
          <w:szCs w:val="24"/>
          <w:lang w:val="en-US"/>
        </w:rPr>
      </w:pPr>
      <w:r w:rsidRPr="001506F1">
        <w:rPr>
          <w:rFonts w:ascii="Times New Roman" w:hAnsi="Times New Roman" w:cs="Times New Roman"/>
          <w:sz w:val="24"/>
          <w:szCs w:val="24"/>
          <w:lang w:val="en-US"/>
        </w:rPr>
        <w:t xml:space="preserve">Diabetes is one of the leading causes of mortality and disability globally. In 2021, there were 529 million </w:t>
      </w:r>
      <w:del w:id="185" w:author="Bruce Duncan" w:date="2024-02-10T11:46:00Z">
        <w:r w:rsidRPr="001506F1" w:rsidDel="00F503C9">
          <w:rPr>
            <w:rFonts w:ascii="Times New Roman" w:hAnsi="Times New Roman" w:cs="Times New Roman"/>
            <w:sz w:val="24"/>
            <w:szCs w:val="24"/>
            <w:lang w:val="en-US"/>
          </w:rPr>
          <w:delText xml:space="preserve">(95% uncertainty interval [UI] 500–564) </w:delText>
        </w:r>
      </w:del>
      <w:r w:rsidRPr="001506F1">
        <w:rPr>
          <w:rFonts w:ascii="Times New Roman" w:hAnsi="Times New Roman" w:cs="Times New Roman"/>
          <w:sz w:val="24"/>
          <w:szCs w:val="24"/>
          <w:lang w:val="en-US"/>
        </w:rPr>
        <w:t xml:space="preserve">people living with diabetes worldwide, with a predicted rise to 1.31 billion </w:t>
      </w:r>
      <w:del w:id="186" w:author="Bruce Duncan" w:date="2024-02-10T11:46:00Z">
        <w:r w:rsidRPr="001506F1" w:rsidDel="00F503C9">
          <w:rPr>
            <w:rFonts w:ascii="Times New Roman" w:hAnsi="Times New Roman" w:cs="Times New Roman"/>
            <w:sz w:val="24"/>
            <w:szCs w:val="24"/>
            <w:lang w:val="en-US"/>
          </w:rPr>
          <w:delText xml:space="preserve">(1.22–1.39) </w:delText>
        </w:r>
      </w:del>
      <w:r w:rsidRPr="001506F1">
        <w:rPr>
          <w:rFonts w:ascii="Times New Roman" w:hAnsi="Times New Roman" w:cs="Times New Roman"/>
          <w:sz w:val="24"/>
          <w:szCs w:val="24"/>
          <w:lang w:val="en-US"/>
        </w:rPr>
        <w:t xml:space="preserve">by 2050 (1) (Global regional national, 2023). </w:t>
      </w:r>
      <w:ins w:id="187" w:author="Bruce Duncan" w:date="2024-02-10T11:46:00Z">
        <w:r w:rsidR="00F503C9">
          <w:rPr>
            <w:rFonts w:ascii="Times New Roman" w:hAnsi="Times New Roman" w:cs="Times New Roman"/>
            <w:sz w:val="24"/>
            <w:szCs w:val="24"/>
            <w:lang w:val="en-US"/>
          </w:rPr>
          <w:t xml:space="preserve">The </w:t>
        </w:r>
      </w:ins>
      <w:ins w:id="188" w:author="Bruce Duncan" w:date="2024-02-10T11:47:00Z">
        <w:r w:rsidR="00F503C9">
          <w:rPr>
            <w:rFonts w:ascii="Times New Roman" w:hAnsi="Times New Roman" w:cs="Times New Roman"/>
            <w:sz w:val="24"/>
            <w:szCs w:val="24"/>
            <w:lang w:val="en-US"/>
          </w:rPr>
          <w:t>concept of h</w:t>
        </w:r>
      </w:ins>
      <w:del w:id="189" w:author="Bruce Duncan" w:date="2024-02-10T11:47:00Z">
        <w:r w:rsidRPr="001506F1" w:rsidDel="00F503C9">
          <w:rPr>
            <w:rFonts w:ascii="Times New Roman" w:hAnsi="Times New Roman" w:cs="Times New Roman"/>
            <w:sz w:val="24"/>
            <w:szCs w:val="24"/>
            <w:lang w:val="en-US"/>
          </w:rPr>
          <w:delText>H</w:delText>
        </w:r>
      </w:del>
      <w:r w:rsidRPr="001506F1">
        <w:rPr>
          <w:rFonts w:ascii="Times New Roman" w:hAnsi="Times New Roman" w:cs="Times New Roman"/>
          <w:sz w:val="24"/>
          <w:szCs w:val="24"/>
          <w:lang w:val="en-US"/>
        </w:rPr>
        <w:t xml:space="preserve">yperglycemia, </w:t>
      </w:r>
      <w:del w:id="190" w:author="Bruce Duncan" w:date="2024-02-10T11:47:00Z">
        <w:r w:rsidRPr="001506F1" w:rsidDel="00F503C9">
          <w:rPr>
            <w:rFonts w:ascii="Times New Roman" w:hAnsi="Times New Roman" w:cs="Times New Roman"/>
            <w:sz w:val="24"/>
            <w:szCs w:val="24"/>
            <w:lang w:val="en-US"/>
          </w:rPr>
          <w:delText xml:space="preserve">defined </w:delText>
        </w:r>
      </w:del>
      <w:ins w:id="191" w:author="Bruce Duncan" w:date="2024-02-10T11:47:00Z">
        <w:r w:rsidR="00F503C9">
          <w:rPr>
            <w:rFonts w:ascii="Times New Roman" w:hAnsi="Times New Roman" w:cs="Times New Roman"/>
            <w:sz w:val="24"/>
            <w:szCs w:val="24"/>
            <w:lang w:val="en-US"/>
          </w:rPr>
          <w:t>characterized</w:t>
        </w:r>
        <w:r w:rsidR="00F503C9" w:rsidRPr="001506F1">
          <w:rPr>
            <w:rFonts w:ascii="Times New Roman" w:hAnsi="Times New Roman" w:cs="Times New Roman"/>
            <w:sz w:val="24"/>
            <w:szCs w:val="24"/>
            <w:lang w:val="en-US"/>
          </w:rPr>
          <w:t xml:space="preserve"> </w:t>
        </w:r>
      </w:ins>
      <w:r w:rsidRPr="001506F1">
        <w:rPr>
          <w:rFonts w:ascii="Times New Roman" w:hAnsi="Times New Roman" w:cs="Times New Roman"/>
          <w:sz w:val="24"/>
          <w:szCs w:val="24"/>
          <w:lang w:val="en-US"/>
        </w:rPr>
        <w:t xml:space="preserve">in the Global Burden of Disease </w:t>
      </w:r>
      <w:del w:id="192" w:author="Bruce Duncan" w:date="2024-02-10T11:47:00Z">
        <w:r w:rsidRPr="001506F1" w:rsidDel="00F503C9">
          <w:rPr>
            <w:rFonts w:ascii="Times New Roman" w:hAnsi="Times New Roman" w:cs="Times New Roman"/>
            <w:sz w:val="24"/>
            <w:szCs w:val="24"/>
            <w:lang w:val="en-US"/>
          </w:rPr>
          <w:delText xml:space="preserve">context </w:delText>
        </w:r>
      </w:del>
      <w:ins w:id="193" w:author="Bruce Duncan" w:date="2024-02-10T11:47:00Z">
        <w:r w:rsidR="00F503C9">
          <w:rPr>
            <w:rFonts w:ascii="Times New Roman" w:hAnsi="Times New Roman" w:cs="Times New Roman"/>
            <w:sz w:val="24"/>
            <w:szCs w:val="24"/>
            <w:lang w:val="en-US"/>
          </w:rPr>
          <w:t>(GBD) Study</w:t>
        </w:r>
        <w:r w:rsidR="00F503C9" w:rsidRPr="001506F1">
          <w:rPr>
            <w:rFonts w:ascii="Times New Roman" w:hAnsi="Times New Roman" w:cs="Times New Roman"/>
            <w:sz w:val="24"/>
            <w:szCs w:val="24"/>
            <w:lang w:val="en-US"/>
          </w:rPr>
          <w:t xml:space="preserve"> </w:t>
        </w:r>
      </w:ins>
      <w:r w:rsidRPr="001506F1">
        <w:rPr>
          <w:rFonts w:ascii="Times New Roman" w:hAnsi="Times New Roman" w:cs="Times New Roman"/>
          <w:sz w:val="24"/>
          <w:szCs w:val="24"/>
          <w:lang w:val="en-US"/>
        </w:rPr>
        <w:t xml:space="preserve">as High Fasting Plasma Glucose (HFPG), </w:t>
      </w:r>
      <w:ins w:id="194" w:author="Bruce Duncan" w:date="2024-02-10T11:47:00Z">
        <w:r w:rsidR="00F503C9">
          <w:rPr>
            <w:rFonts w:ascii="Times New Roman" w:hAnsi="Times New Roman" w:cs="Times New Roman"/>
            <w:sz w:val="24"/>
            <w:szCs w:val="24"/>
            <w:lang w:val="en-US"/>
          </w:rPr>
          <w:t xml:space="preserve">permits </w:t>
        </w:r>
      </w:ins>
      <w:ins w:id="195" w:author="Bruce Duncan" w:date="2024-02-09T11:19:00Z">
        <w:r w:rsidR="00C0319E">
          <w:rPr>
            <w:rFonts w:ascii="Times New Roman" w:hAnsi="Times New Roman" w:cs="Times New Roman"/>
            <w:sz w:val="24"/>
            <w:szCs w:val="24"/>
            <w:lang w:val="en-US"/>
          </w:rPr>
          <w:t>express</w:t>
        </w:r>
      </w:ins>
      <w:ins w:id="196" w:author="Bruce Duncan" w:date="2024-02-10T11:47:00Z">
        <w:r w:rsidR="00F503C9">
          <w:rPr>
            <w:rFonts w:ascii="Times New Roman" w:hAnsi="Times New Roman" w:cs="Times New Roman"/>
            <w:sz w:val="24"/>
            <w:szCs w:val="24"/>
            <w:lang w:val="en-US"/>
          </w:rPr>
          <w:t>ion of</w:t>
        </w:r>
      </w:ins>
      <w:ins w:id="197" w:author="Bruce Duncan" w:date="2024-02-09T11:19:00Z">
        <w:r w:rsidR="00C0319E">
          <w:rPr>
            <w:rFonts w:ascii="Times New Roman" w:hAnsi="Times New Roman" w:cs="Times New Roman"/>
            <w:sz w:val="24"/>
            <w:szCs w:val="24"/>
            <w:lang w:val="en-US"/>
          </w:rPr>
          <w:t xml:space="preserve"> the risk of di</w:t>
        </w:r>
      </w:ins>
      <w:ins w:id="198" w:author="Bruce Duncan" w:date="2024-02-10T11:47:00Z">
        <w:r w:rsidR="00F503C9">
          <w:rPr>
            <w:rFonts w:ascii="Times New Roman" w:hAnsi="Times New Roman" w:cs="Times New Roman"/>
            <w:sz w:val="24"/>
            <w:szCs w:val="24"/>
            <w:lang w:val="en-US"/>
          </w:rPr>
          <w:t>a</w:t>
        </w:r>
      </w:ins>
      <w:ins w:id="199" w:author="Bruce Duncan" w:date="2024-02-09T11:19:00Z">
        <w:r w:rsidR="00C0319E">
          <w:rPr>
            <w:rFonts w:ascii="Times New Roman" w:hAnsi="Times New Roman" w:cs="Times New Roman"/>
            <w:sz w:val="24"/>
            <w:szCs w:val="24"/>
            <w:lang w:val="en-US"/>
          </w:rPr>
          <w:t>betes and to a lesser degree states of intermediate hyperglycemia</w:t>
        </w:r>
      </w:ins>
      <w:del w:id="200" w:author="Bruce Duncan" w:date="2024-02-09T11:19:00Z">
        <w:r w:rsidRPr="001506F1" w:rsidDel="00C0319E">
          <w:rPr>
            <w:rFonts w:ascii="Times New Roman" w:hAnsi="Times New Roman" w:cs="Times New Roman"/>
            <w:sz w:val="24"/>
            <w:szCs w:val="24"/>
            <w:lang w:val="en-US"/>
          </w:rPr>
          <w:delText>i</w:delText>
        </w:r>
      </w:del>
      <w:del w:id="201" w:author="Bruce Duncan" w:date="2024-02-09T11:20:00Z">
        <w:r w:rsidRPr="001506F1" w:rsidDel="00C0319E">
          <w:rPr>
            <w:rFonts w:ascii="Times New Roman" w:hAnsi="Times New Roman" w:cs="Times New Roman"/>
            <w:sz w:val="24"/>
            <w:szCs w:val="24"/>
            <w:lang w:val="en-US"/>
          </w:rPr>
          <w:delText>s an essential risk factor for diabetes. Diabetes and, to some extent, lesser hyperglycemia are independent risk factors</w:delText>
        </w:r>
      </w:del>
      <w:r w:rsidRPr="001506F1">
        <w:rPr>
          <w:rFonts w:ascii="Times New Roman" w:hAnsi="Times New Roman" w:cs="Times New Roman"/>
          <w:sz w:val="24"/>
          <w:szCs w:val="24"/>
          <w:lang w:val="en-US"/>
        </w:rPr>
        <w:t xml:space="preserve"> for numerous adverse outcomes (2) (Liang, 2022). </w:t>
      </w:r>
      <w:del w:id="202" w:author="Bruce Duncan" w:date="2024-02-09T11:20:00Z">
        <w:r w:rsidRPr="001506F1" w:rsidDel="00C0319E">
          <w:rPr>
            <w:rFonts w:ascii="Times New Roman" w:hAnsi="Times New Roman" w:cs="Times New Roman"/>
            <w:sz w:val="24"/>
            <w:szCs w:val="24"/>
            <w:lang w:val="en-US"/>
          </w:rPr>
          <w:delText>In the Americas in 2019, diabetes and high fasting plasma glucose were responsible for 2266 (1930-2649) and 4401 crude DALYs (3685-5265) per 100,000 adults, respectively, with considerable variation across regions (3) (Cousin, 2022). Kanyin Liane Ong,</w:delText>
        </w:r>
      </w:del>
      <w:commentRangeStart w:id="203"/>
      <w:commentRangeEnd w:id="203"/>
      <w:r w:rsidR="00C0319E">
        <w:rPr>
          <w:rStyle w:val="Refdecomentrio"/>
        </w:rPr>
        <w:commentReference w:id="203"/>
      </w:r>
    </w:p>
    <w:p w14:paraId="551197BD" w14:textId="667984E8" w:rsidR="001506F1" w:rsidRPr="001506F1" w:rsidRDefault="00C0319E" w:rsidP="00CF630E">
      <w:pPr>
        <w:spacing w:after="0" w:line="480" w:lineRule="auto"/>
        <w:ind w:firstLine="720"/>
        <w:jc w:val="both"/>
        <w:rPr>
          <w:rFonts w:ascii="Times New Roman" w:hAnsi="Times New Roman" w:cs="Times New Roman"/>
          <w:sz w:val="24"/>
          <w:szCs w:val="24"/>
          <w:lang w:val="en-US"/>
        </w:rPr>
      </w:pPr>
      <w:ins w:id="204" w:author="Bruce Duncan" w:date="2024-02-09T11:20:00Z">
        <w:r>
          <w:rPr>
            <w:rFonts w:ascii="Times New Roman" w:hAnsi="Times New Roman" w:cs="Times New Roman"/>
            <w:sz w:val="24"/>
            <w:szCs w:val="24"/>
            <w:lang w:val="en-US"/>
          </w:rPr>
          <w:t>W</w:t>
        </w:r>
      </w:ins>
      <w:ins w:id="205" w:author="Bruce Duncan" w:date="2024-02-09T11:21:00Z">
        <w:r>
          <w:rPr>
            <w:rFonts w:ascii="Times New Roman" w:hAnsi="Times New Roman" w:cs="Times New Roman"/>
            <w:sz w:val="24"/>
            <w:szCs w:val="24"/>
            <w:lang w:val="en-US"/>
          </w:rPr>
          <w:t>h</w:t>
        </w:r>
      </w:ins>
      <w:ins w:id="206" w:author="Bruce Duncan" w:date="2024-02-09T11:20:00Z">
        <w:r>
          <w:rPr>
            <w:rFonts w:ascii="Times New Roman" w:hAnsi="Times New Roman" w:cs="Times New Roman"/>
            <w:sz w:val="24"/>
            <w:szCs w:val="24"/>
            <w:lang w:val="en-US"/>
          </w:rPr>
          <w:t xml:space="preserve">ile </w:t>
        </w:r>
      </w:ins>
      <w:ins w:id="207" w:author="Bruce Duncan" w:date="2024-02-10T11:48:00Z">
        <w:r w:rsidR="00F503C9">
          <w:rPr>
            <w:rFonts w:ascii="Times New Roman" w:hAnsi="Times New Roman" w:cs="Times New Roman"/>
            <w:sz w:val="24"/>
            <w:szCs w:val="24"/>
            <w:lang w:val="en-US"/>
          </w:rPr>
          <w:t xml:space="preserve">the </w:t>
        </w:r>
      </w:ins>
      <w:ins w:id="208" w:author="Bruce Duncan" w:date="2024-02-09T11:21:00Z">
        <w:r>
          <w:rPr>
            <w:rFonts w:ascii="Times New Roman" w:hAnsi="Times New Roman" w:cs="Times New Roman"/>
            <w:sz w:val="24"/>
            <w:szCs w:val="24"/>
            <w:lang w:val="en-US"/>
          </w:rPr>
          <w:t>h</w:t>
        </w:r>
      </w:ins>
      <w:del w:id="209" w:author="Bruce Duncan" w:date="2024-02-09T11:21:00Z">
        <w:r w:rsidR="001506F1" w:rsidRPr="001506F1" w:rsidDel="00C0319E">
          <w:rPr>
            <w:rFonts w:ascii="Times New Roman" w:hAnsi="Times New Roman" w:cs="Times New Roman"/>
            <w:sz w:val="24"/>
            <w:szCs w:val="24"/>
            <w:lang w:val="en-US"/>
          </w:rPr>
          <w:delText>H</w:delText>
        </w:r>
      </w:del>
      <w:r w:rsidR="001506F1" w:rsidRPr="001506F1">
        <w:rPr>
          <w:rFonts w:ascii="Times New Roman" w:hAnsi="Times New Roman" w:cs="Times New Roman"/>
          <w:sz w:val="24"/>
          <w:szCs w:val="24"/>
          <w:lang w:val="en-US"/>
        </w:rPr>
        <w:t>igh prevalence and burden of diabetes have been reported in the Americas (3) (Cousin, 2022)</w:t>
      </w:r>
      <w:ins w:id="210" w:author="Bruce Duncan" w:date="2024-02-09T11:21:00Z">
        <w:r>
          <w:rPr>
            <w:rFonts w:ascii="Times New Roman" w:hAnsi="Times New Roman" w:cs="Times New Roman"/>
            <w:sz w:val="24"/>
            <w:szCs w:val="24"/>
            <w:lang w:val="en-US"/>
          </w:rPr>
          <w:t>, a</w:t>
        </w:r>
      </w:ins>
      <w:del w:id="211" w:author="Bruce Duncan" w:date="2024-02-09T11:21:00Z">
        <w:r w:rsidR="001506F1" w:rsidRPr="001506F1" w:rsidDel="00C0319E">
          <w:rPr>
            <w:rFonts w:ascii="Times New Roman" w:hAnsi="Times New Roman" w:cs="Times New Roman"/>
            <w:sz w:val="24"/>
            <w:szCs w:val="24"/>
            <w:lang w:val="en-US"/>
          </w:rPr>
          <w:delText>. Still, a</w:delText>
        </w:r>
      </w:del>
      <w:r w:rsidR="001506F1" w:rsidRPr="001506F1">
        <w:rPr>
          <w:rFonts w:ascii="Times New Roman" w:hAnsi="Times New Roman" w:cs="Times New Roman"/>
          <w:sz w:val="24"/>
          <w:szCs w:val="24"/>
          <w:lang w:val="en-US"/>
        </w:rPr>
        <w:t xml:space="preserve"> comprehensive analysis of </w:t>
      </w:r>
      <w:ins w:id="212" w:author="Bruce Duncan" w:date="2024-02-10T11:48:00Z">
        <w:r w:rsidR="00F503C9">
          <w:rPr>
            <w:rFonts w:ascii="Times New Roman" w:hAnsi="Times New Roman" w:cs="Times New Roman"/>
            <w:sz w:val="24"/>
            <w:szCs w:val="24"/>
            <w:lang w:val="en-US"/>
          </w:rPr>
          <w:t xml:space="preserve">the more inclusive </w:t>
        </w:r>
      </w:ins>
      <w:del w:id="213" w:author="Bruce Duncan" w:date="2024-02-09T11:21:00Z">
        <w:r w:rsidR="001506F1" w:rsidRPr="001506F1" w:rsidDel="00C0319E">
          <w:rPr>
            <w:rFonts w:ascii="Times New Roman" w:hAnsi="Times New Roman" w:cs="Times New Roman"/>
            <w:sz w:val="24"/>
            <w:szCs w:val="24"/>
            <w:lang w:val="en-US"/>
          </w:rPr>
          <w:delText>the high fasting plasma glucose</w:delText>
        </w:r>
      </w:del>
      <w:ins w:id="214" w:author="Bruce Duncan" w:date="2024-02-09T11:21:00Z">
        <w:r>
          <w:rPr>
            <w:rFonts w:ascii="Times New Roman" w:hAnsi="Times New Roman" w:cs="Times New Roman"/>
            <w:sz w:val="24"/>
            <w:szCs w:val="24"/>
            <w:lang w:val="en-US"/>
          </w:rPr>
          <w:t>HFPG</w:t>
        </w:r>
      </w:ins>
      <w:r w:rsidR="001506F1" w:rsidRPr="001506F1">
        <w:rPr>
          <w:rFonts w:ascii="Times New Roman" w:hAnsi="Times New Roman" w:cs="Times New Roman"/>
          <w:sz w:val="24"/>
          <w:szCs w:val="24"/>
          <w:lang w:val="en-US"/>
        </w:rPr>
        <w:t xml:space="preserve"> burden </w:t>
      </w:r>
      <w:del w:id="215" w:author="Bruce Duncan" w:date="2024-02-09T11:21:00Z">
        <w:r w:rsidR="001506F1" w:rsidRPr="001506F1" w:rsidDel="00C0319E">
          <w:rPr>
            <w:rFonts w:ascii="Times New Roman" w:hAnsi="Times New Roman" w:cs="Times New Roman"/>
            <w:sz w:val="24"/>
            <w:szCs w:val="24"/>
            <w:lang w:val="en-US"/>
          </w:rPr>
          <w:delText>and the compound effect of severity and prevalence for</w:delText>
        </w:r>
      </w:del>
      <w:ins w:id="216" w:author="Bruce Duncan" w:date="2024-02-09T11:21:00Z">
        <w:r>
          <w:rPr>
            <w:rFonts w:ascii="Times New Roman" w:hAnsi="Times New Roman" w:cs="Times New Roman"/>
            <w:sz w:val="24"/>
            <w:szCs w:val="24"/>
            <w:lang w:val="en-US"/>
          </w:rPr>
          <w:t>in</w:t>
        </w:r>
      </w:ins>
      <w:del w:id="217" w:author="Bruce Duncan" w:date="2024-02-09T11:21:00Z">
        <w:r w:rsidR="001506F1" w:rsidRPr="001506F1" w:rsidDel="00C0319E">
          <w:rPr>
            <w:rFonts w:ascii="Times New Roman" w:hAnsi="Times New Roman" w:cs="Times New Roman"/>
            <w:sz w:val="24"/>
            <w:szCs w:val="24"/>
            <w:lang w:val="en-US"/>
          </w:rPr>
          <w:delText xml:space="preserve"> the</w:delText>
        </w:r>
      </w:del>
      <w:r w:rsidR="001506F1" w:rsidRPr="001506F1">
        <w:rPr>
          <w:rFonts w:ascii="Times New Roman" w:hAnsi="Times New Roman" w:cs="Times New Roman"/>
          <w:sz w:val="24"/>
          <w:szCs w:val="24"/>
          <w:lang w:val="en-US"/>
        </w:rPr>
        <w:t xml:space="preserve"> South America</w:t>
      </w:r>
      <w:del w:id="218" w:author="Bruce Duncan" w:date="2024-02-09T11:22:00Z">
        <w:r w:rsidR="001506F1" w:rsidRPr="001506F1" w:rsidDel="00C0319E">
          <w:rPr>
            <w:rFonts w:ascii="Times New Roman" w:hAnsi="Times New Roman" w:cs="Times New Roman"/>
            <w:sz w:val="24"/>
            <w:szCs w:val="24"/>
            <w:lang w:val="en-US"/>
          </w:rPr>
          <w:delText>n region</w:delText>
        </w:r>
      </w:del>
      <w:r w:rsidR="001506F1" w:rsidRPr="001506F1">
        <w:rPr>
          <w:rFonts w:ascii="Times New Roman" w:hAnsi="Times New Roman" w:cs="Times New Roman"/>
          <w:sz w:val="24"/>
          <w:szCs w:val="24"/>
          <w:lang w:val="en-US"/>
        </w:rPr>
        <w:t xml:space="preserve"> is </w:t>
      </w:r>
      <w:del w:id="219" w:author="Bruce Duncan" w:date="2024-02-09T11:22:00Z">
        <w:r w:rsidR="001506F1" w:rsidRPr="001506F1" w:rsidDel="00C0319E">
          <w:rPr>
            <w:rFonts w:ascii="Times New Roman" w:hAnsi="Times New Roman" w:cs="Times New Roman"/>
            <w:sz w:val="24"/>
            <w:szCs w:val="24"/>
            <w:lang w:val="en-US"/>
          </w:rPr>
          <w:delText>scarce</w:delText>
        </w:r>
      </w:del>
      <w:ins w:id="220" w:author="Bruce Duncan" w:date="2024-02-09T11:22:00Z">
        <w:r>
          <w:rPr>
            <w:rFonts w:ascii="Times New Roman" w:hAnsi="Times New Roman" w:cs="Times New Roman"/>
            <w:sz w:val="24"/>
            <w:szCs w:val="24"/>
            <w:lang w:val="en-US"/>
          </w:rPr>
          <w:t>lacking to date</w:t>
        </w:r>
      </w:ins>
      <w:r w:rsidR="001506F1" w:rsidRPr="001506F1">
        <w:rPr>
          <w:rFonts w:ascii="Times New Roman" w:hAnsi="Times New Roman" w:cs="Times New Roman"/>
          <w:sz w:val="24"/>
          <w:szCs w:val="24"/>
          <w:lang w:val="en-US"/>
        </w:rPr>
        <w:t>.</w:t>
      </w:r>
    </w:p>
    <w:p w14:paraId="501747E1" w14:textId="1EF72134" w:rsidR="004565EF" w:rsidRDefault="001506F1" w:rsidP="00CF630E">
      <w:pPr>
        <w:spacing w:after="0" w:line="480" w:lineRule="auto"/>
        <w:ind w:firstLine="720"/>
        <w:jc w:val="both"/>
        <w:rPr>
          <w:rFonts w:ascii="Times New Roman" w:hAnsi="Times New Roman" w:cs="Times New Roman"/>
          <w:sz w:val="24"/>
          <w:szCs w:val="24"/>
          <w:lang w:val="en-US"/>
        </w:rPr>
      </w:pPr>
      <w:r w:rsidRPr="001506F1">
        <w:rPr>
          <w:rFonts w:ascii="Times New Roman" w:hAnsi="Times New Roman" w:cs="Times New Roman"/>
          <w:sz w:val="24"/>
          <w:szCs w:val="24"/>
          <w:lang w:val="en-US"/>
        </w:rPr>
        <w:t xml:space="preserve"> Given the heterogeneity of diabetes morbidity and mortality burden across countries in America, it is essential to have more detailed data for more accurate planning of public health policies. This article describes the burden of hyperglycemia in South American countries from 1990 to 2019. Furthermore, we aim to evaluate the relationship of HFPG to the level of socioeconomic development of these countries.</w:t>
      </w:r>
    </w:p>
    <w:p w14:paraId="502A78A9" w14:textId="77777777" w:rsidR="009E5D9C" w:rsidRPr="001506F1" w:rsidRDefault="009E5D9C" w:rsidP="00CF630E">
      <w:pPr>
        <w:spacing w:after="0" w:line="480" w:lineRule="auto"/>
        <w:ind w:firstLine="720"/>
        <w:jc w:val="both"/>
        <w:rPr>
          <w:rFonts w:ascii="Times New Roman" w:hAnsi="Times New Roman" w:cs="Times New Roman"/>
          <w:sz w:val="24"/>
          <w:szCs w:val="24"/>
          <w:lang w:val="en-US"/>
        </w:rPr>
      </w:pPr>
    </w:p>
    <w:p w14:paraId="282D6306" w14:textId="450DC403" w:rsidR="008F0343" w:rsidRPr="001506F1" w:rsidRDefault="001506F1" w:rsidP="00CF630E">
      <w:pPr>
        <w:spacing w:after="0" w:line="480" w:lineRule="auto"/>
        <w:jc w:val="both"/>
        <w:rPr>
          <w:rFonts w:ascii="Times New Roman" w:hAnsi="Times New Roman" w:cs="Times New Roman"/>
          <w:b/>
          <w:bCs/>
          <w:sz w:val="24"/>
          <w:szCs w:val="24"/>
          <w:lang w:val="en-US"/>
        </w:rPr>
      </w:pPr>
      <w:r w:rsidRPr="001506F1">
        <w:rPr>
          <w:rFonts w:ascii="Times New Roman" w:hAnsi="Times New Roman" w:cs="Times New Roman"/>
          <w:b/>
          <w:bCs/>
          <w:sz w:val="24"/>
          <w:szCs w:val="24"/>
          <w:lang w:val="en-US"/>
        </w:rPr>
        <w:t>Methods</w:t>
      </w:r>
    </w:p>
    <w:p w14:paraId="1D2262BC" w14:textId="473015AF" w:rsidR="001506F1" w:rsidRPr="001506F1" w:rsidRDefault="001506F1" w:rsidP="00CF630E">
      <w:pPr>
        <w:pStyle w:val="NormalWeb"/>
        <w:spacing w:before="0" w:beforeAutospacing="0" w:after="0" w:afterAutospacing="0" w:line="480" w:lineRule="auto"/>
        <w:ind w:firstLine="708"/>
        <w:jc w:val="both"/>
        <w:rPr>
          <w:color w:val="000000"/>
        </w:rPr>
      </w:pPr>
      <w:r w:rsidRPr="001506F1">
        <w:rPr>
          <w:color w:val="000000"/>
        </w:rPr>
        <w:t xml:space="preserve">We analyzed the burden of HFPG in twelve South American countries (Argentina, Bolivia, Brazil, Chile, Colombia, Ecuador, Guyana, Paraguay, Peru, Suriname, Uruguay, and Venezuela) from 1990 to 2019 using estimates from GBD 2019. The territory of French Guyana was not included since it is part of France. </w:t>
      </w:r>
    </w:p>
    <w:p w14:paraId="4B3287A2" w14:textId="1A651AB8" w:rsidR="001506F1" w:rsidRPr="001506F1" w:rsidRDefault="001506F1" w:rsidP="00CF630E">
      <w:pPr>
        <w:pStyle w:val="NormalWeb"/>
        <w:spacing w:before="0" w:beforeAutospacing="0" w:after="0" w:afterAutospacing="0" w:line="480" w:lineRule="auto"/>
        <w:ind w:firstLine="708"/>
        <w:jc w:val="both"/>
        <w:rPr>
          <w:color w:val="000000"/>
        </w:rPr>
      </w:pPr>
      <w:del w:id="221" w:author="Bruce Duncan" w:date="2024-02-09T11:22:00Z">
        <w:r w:rsidRPr="001506F1" w:rsidDel="009D6970">
          <w:rPr>
            <w:color w:val="000000"/>
          </w:rPr>
          <w:delText xml:space="preserve">HFPG is classified as a risk factor in GBD </w:delText>
        </w:r>
        <w:r w:rsidR="00A113C5" w:rsidDel="009D6970">
          <w:rPr>
            <w:color w:val="000000"/>
          </w:rPr>
          <w:delText>study</w:delText>
        </w:r>
        <w:r w:rsidRPr="001506F1" w:rsidDel="009D6970">
          <w:rPr>
            <w:color w:val="000000"/>
          </w:rPr>
          <w:delText xml:space="preserve">. </w:delText>
        </w:r>
      </w:del>
      <w:r w:rsidR="003F04CB">
        <w:rPr>
          <w:color w:val="000000"/>
        </w:rPr>
        <w:t xml:space="preserve">The </w:t>
      </w:r>
      <w:r w:rsidRPr="001506F1">
        <w:rPr>
          <w:color w:val="000000"/>
        </w:rPr>
        <w:t xml:space="preserve">GBD 2019 organizes risk factors into four hierarchical categories. At the highest level (level 1), risk factors are split into behavioral, environmental, occupational, and metabolic groups. </w:t>
      </w:r>
      <w:ins w:id="222" w:author="Bruce Duncan" w:date="2024-02-10T11:48:00Z">
        <w:r w:rsidR="00F503C9">
          <w:rPr>
            <w:color w:val="000000"/>
          </w:rPr>
          <w:t xml:space="preserve">Within </w:t>
        </w:r>
      </w:ins>
      <w:ins w:id="223" w:author="Bruce Duncan" w:date="2024-02-10T11:49:00Z">
        <w:r w:rsidR="00F503C9">
          <w:rPr>
            <w:color w:val="000000"/>
          </w:rPr>
          <w:t xml:space="preserve">this context, </w:t>
        </w:r>
      </w:ins>
      <w:r w:rsidRPr="001506F1">
        <w:rPr>
          <w:color w:val="000000"/>
        </w:rPr>
        <w:t xml:space="preserve">HFPG is a level 2 metabolic risk factor </w:t>
      </w:r>
      <w:del w:id="224" w:author="Bruce Duncan" w:date="2024-02-10T11:49:00Z">
        <w:r w:rsidRPr="001506F1" w:rsidDel="00F503C9">
          <w:rPr>
            <w:color w:val="000000"/>
          </w:rPr>
          <w:delText xml:space="preserve">for GBD </w:delText>
        </w:r>
      </w:del>
      <w:r w:rsidRPr="001506F1">
        <w:rPr>
          <w:color w:val="000000"/>
        </w:rPr>
        <w:t>(4) (Supplement app1 87 risk).</w:t>
      </w:r>
    </w:p>
    <w:p w14:paraId="0DF9DD1C" w14:textId="687A2809" w:rsidR="001506F1" w:rsidRPr="001506F1" w:rsidDel="009D6970" w:rsidRDefault="001506F1" w:rsidP="00CF630E">
      <w:pPr>
        <w:pStyle w:val="NormalWeb"/>
        <w:spacing w:before="0" w:beforeAutospacing="0" w:after="0" w:afterAutospacing="0" w:line="480" w:lineRule="auto"/>
        <w:ind w:firstLine="708"/>
        <w:jc w:val="both"/>
        <w:rPr>
          <w:del w:id="225" w:author="Bruce Duncan" w:date="2024-02-09T11:22:00Z"/>
          <w:color w:val="000000"/>
        </w:rPr>
      </w:pPr>
      <w:del w:id="226" w:author="Bruce Duncan" w:date="2024-02-09T11:22:00Z">
        <w:r w:rsidRPr="001506F1" w:rsidDel="009D6970">
          <w:rPr>
            <w:color w:val="000000"/>
          </w:rPr>
          <w:lastRenderedPageBreak/>
          <w:delText xml:space="preserve">The GBD methodology for defining HFPG was described elsewhere, in the official appendices of the group, but briefly mentioned here. </w:delText>
        </w:r>
      </w:del>
    </w:p>
    <w:p w14:paraId="45A44221" w14:textId="582A80B7" w:rsidR="001506F1" w:rsidRPr="00C266A5" w:rsidRDefault="001506F1" w:rsidP="00CF630E">
      <w:pPr>
        <w:pStyle w:val="NormalWeb"/>
        <w:spacing w:before="0" w:beforeAutospacing="0" w:after="0" w:afterAutospacing="0" w:line="480" w:lineRule="auto"/>
        <w:ind w:firstLine="708"/>
        <w:jc w:val="both"/>
        <w:rPr>
          <w:color w:val="000000"/>
        </w:rPr>
      </w:pPr>
      <w:r w:rsidRPr="00C266A5">
        <w:rPr>
          <w:color w:val="000000"/>
        </w:rPr>
        <w:t xml:space="preserve">The </w:t>
      </w:r>
      <w:ins w:id="227" w:author="Bruce Duncan" w:date="2024-02-09T11:23:00Z">
        <w:r w:rsidR="009D6970">
          <w:rPr>
            <w:color w:val="000000"/>
          </w:rPr>
          <w:t>GBD</w:t>
        </w:r>
      </w:ins>
      <w:ins w:id="228" w:author="Bruce Duncan" w:date="2024-02-09T11:24:00Z">
        <w:r w:rsidR="009D6970">
          <w:rPr>
            <w:color w:val="000000"/>
          </w:rPr>
          <w:t>, based on available data, estimates</w:t>
        </w:r>
      </w:ins>
      <w:del w:id="229" w:author="Bruce Duncan" w:date="2024-02-09T11:24:00Z">
        <w:r w:rsidRPr="00C266A5" w:rsidDel="009D6970">
          <w:rPr>
            <w:color w:val="000000"/>
          </w:rPr>
          <w:delText xml:space="preserve">HFPG </w:delText>
        </w:r>
      </w:del>
      <w:del w:id="230" w:author="Bruce Duncan" w:date="2024-02-09T11:23:00Z">
        <w:r w:rsidRPr="00C266A5" w:rsidDel="009D6970">
          <w:rPr>
            <w:color w:val="000000"/>
          </w:rPr>
          <w:delText xml:space="preserve">was measured </w:delText>
        </w:r>
      </w:del>
      <w:del w:id="231" w:author="Bruce Duncan" w:date="2024-02-09T11:24:00Z">
        <w:r w:rsidRPr="00C266A5" w:rsidDel="009D6970">
          <w:rPr>
            <w:color w:val="000000"/>
          </w:rPr>
          <w:delText>as</w:delText>
        </w:r>
      </w:del>
      <w:r w:rsidRPr="00C266A5">
        <w:rPr>
          <w:color w:val="000000"/>
        </w:rPr>
        <w:t xml:space="preserve"> the </w:t>
      </w:r>
      <w:del w:id="232" w:author="Bruce Duncan" w:date="2024-02-09T11:25:00Z">
        <w:r w:rsidRPr="00C266A5" w:rsidDel="009D6970">
          <w:rPr>
            <w:color w:val="000000"/>
          </w:rPr>
          <w:delText xml:space="preserve">mean </w:delText>
        </w:r>
      </w:del>
      <w:ins w:id="233" w:author="Bruce Duncan" w:date="2024-02-09T11:25:00Z">
        <w:r w:rsidR="009D6970">
          <w:rPr>
            <w:color w:val="000000"/>
          </w:rPr>
          <w:t xml:space="preserve">distribution of </w:t>
        </w:r>
      </w:ins>
      <w:r w:rsidRPr="00C266A5">
        <w:rPr>
          <w:color w:val="000000"/>
        </w:rPr>
        <w:t xml:space="preserve">fasting plasma glucose in </w:t>
      </w:r>
      <w:del w:id="234" w:author="Bruce Duncan" w:date="2024-02-10T11:49:00Z">
        <w:r w:rsidRPr="00C266A5" w:rsidDel="002F12F1">
          <w:rPr>
            <w:color w:val="000000"/>
          </w:rPr>
          <w:delText xml:space="preserve">a </w:delText>
        </w:r>
      </w:del>
      <w:r w:rsidRPr="00C266A5">
        <w:rPr>
          <w:color w:val="000000"/>
        </w:rPr>
        <w:t>population</w:t>
      </w:r>
      <w:ins w:id="235" w:author="Bruce Duncan" w:date="2024-02-10T11:49:00Z">
        <w:r w:rsidR="002F12F1">
          <w:rPr>
            <w:color w:val="000000"/>
          </w:rPr>
          <w:t>s</w:t>
        </w:r>
      </w:ins>
      <w:del w:id="236" w:author="Bruce Duncan" w:date="2024-02-09T11:25:00Z">
        <w:r w:rsidRPr="00C266A5" w:rsidDel="009D6970">
          <w:rPr>
            <w:color w:val="000000"/>
          </w:rPr>
          <w:delText>,</w:delText>
        </w:r>
      </w:del>
      <w:r w:rsidRPr="00C266A5">
        <w:rPr>
          <w:color w:val="000000"/>
        </w:rPr>
        <w:t xml:space="preserve"> a</w:t>
      </w:r>
      <w:ins w:id="237" w:author="Bruce Duncan" w:date="2024-02-09T11:25:00Z">
        <w:r w:rsidR="009D6970">
          <w:rPr>
            <w:color w:val="000000"/>
          </w:rPr>
          <w:t>s a</w:t>
        </w:r>
      </w:ins>
      <w:r w:rsidRPr="00C266A5">
        <w:rPr>
          <w:color w:val="000000"/>
        </w:rPr>
        <w:t xml:space="preserve"> continuous exposure in units of mmol/L. </w:t>
      </w:r>
      <w:del w:id="238" w:author="Bruce Duncan" w:date="2024-02-09T11:25:00Z">
        <w:r w:rsidRPr="00C266A5" w:rsidDel="009D6970">
          <w:rPr>
            <w:color w:val="000000"/>
          </w:rPr>
          <w:delText xml:space="preserve">Since plasma fasting glucose is a continuous variable, </w:delText>
        </w:r>
      </w:del>
      <w:r w:rsidRPr="00C266A5">
        <w:rPr>
          <w:color w:val="000000"/>
        </w:rPr>
        <w:t xml:space="preserve">HFPG is defined as any level above the theoretical minimum risk exposure level (TMREL), which </w:t>
      </w:r>
      <w:del w:id="239" w:author="Bruce Duncan" w:date="2024-02-09T11:26:00Z">
        <w:r w:rsidRPr="00C266A5" w:rsidDel="009D6970">
          <w:rPr>
            <w:color w:val="000000"/>
          </w:rPr>
          <w:delText xml:space="preserve">is </w:delText>
        </w:r>
      </w:del>
      <w:ins w:id="240" w:author="Bruce Duncan" w:date="2024-02-09T11:26:00Z">
        <w:r w:rsidR="009D6970">
          <w:rPr>
            <w:color w:val="000000"/>
          </w:rPr>
          <w:t>varies from</w:t>
        </w:r>
        <w:r w:rsidR="009D6970" w:rsidRPr="00C266A5">
          <w:rPr>
            <w:color w:val="000000"/>
          </w:rPr>
          <w:t xml:space="preserve"> </w:t>
        </w:r>
      </w:ins>
      <w:r w:rsidRPr="00C266A5">
        <w:rPr>
          <w:color w:val="000000"/>
        </w:rPr>
        <w:t>4.8-5.4 mmol/L</w:t>
      </w:r>
      <w:ins w:id="241" w:author="Bruce Duncan" w:date="2024-02-09T11:25:00Z">
        <w:r w:rsidR="009D6970">
          <w:rPr>
            <w:color w:val="000000"/>
          </w:rPr>
          <w:t xml:space="preserve"> </w:t>
        </w:r>
      </w:ins>
      <w:ins w:id="242" w:author="Bruce Duncan" w:date="2024-02-09T11:26:00Z">
        <w:r w:rsidR="009D6970">
          <w:rPr>
            <w:color w:val="000000"/>
          </w:rPr>
          <w:t>(</w:t>
        </w:r>
      </w:ins>
      <w:del w:id="243" w:author="Bruce Duncan" w:date="2024-02-09T11:26:00Z">
        <w:r w:rsidRPr="00C266A5" w:rsidDel="009D6970">
          <w:rPr>
            <w:color w:val="000000"/>
          </w:rPr>
          <w:delText xml:space="preserve"> </w:delText>
        </w:r>
      </w:del>
      <w:del w:id="244" w:author="Bruce Duncan" w:date="2024-02-09T11:25:00Z">
        <w:r w:rsidRPr="00C266A5" w:rsidDel="009D6970">
          <w:rPr>
            <w:color w:val="000000"/>
          </w:rPr>
          <w:delText>[</w:delText>
        </w:r>
        <w:commentRangeStart w:id="245"/>
        <w:r w:rsidRPr="00C266A5" w:rsidDel="009D6970">
          <w:rPr>
            <w:color w:val="000000"/>
          </w:rPr>
          <w:delText xml:space="preserve">ref] </w:delText>
        </w:r>
        <w:commentRangeEnd w:id="245"/>
        <w:r w:rsidRPr="00C266A5" w:rsidDel="009D6970">
          <w:rPr>
            <w:rStyle w:val="Refdecomentrio"/>
            <w:rFonts w:asciiTheme="minorHAnsi" w:eastAsiaTheme="minorHAnsi" w:hAnsiTheme="minorHAnsi" w:cstheme="minorBidi"/>
            <w:lang w:val="pt-BR"/>
          </w:rPr>
          <w:commentReference w:id="245"/>
        </w:r>
      </w:del>
      <w:del w:id="246" w:author="Bruce Duncan" w:date="2024-02-09T11:26:00Z">
        <w:r w:rsidRPr="00C266A5" w:rsidDel="009D6970">
          <w:rPr>
            <w:color w:val="000000"/>
          </w:rPr>
          <w:delText xml:space="preserve">or </w:delText>
        </w:r>
      </w:del>
      <w:r w:rsidRPr="00C266A5">
        <w:rPr>
          <w:color w:val="000000"/>
        </w:rPr>
        <w:t>86.4-97.2</w:t>
      </w:r>
      <w:ins w:id="247" w:author="Bruce Duncan" w:date="2024-02-09T11:26:00Z">
        <w:r w:rsidR="009D6970">
          <w:rPr>
            <w:color w:val="000000"/>
          </w:rPr>
          <w:t xml:space="preserve"> mg/dL)</w:t>
        </w:r>
      </w:ins>
      <w:r w:rsidRPr="00C266A5">
        <w:rPr>
          <w:color w:val="000000"/>
        </w:rPr>
        <w:t xml:space="preserve"> [</w:t>
      </w:r>
      <w:commentRangeStart w:id="248"/>
      <w:r w:rsidRPr="00C266A5">
        <w:rPr>
          <w:color w:val="000000"/>
        </w:rPr>
        <w:t>ref )</w:t>
      </w:r>
      <w:commentRangeEnd w:id="248"/>
      <w:r w:rsidRPr="00C266A5">
        <w:rPr>
          <w:rStyle w:val="Refdecomentrio"/>
          <w:rFonts w:asciiTheme="minorHAnsi" w:eastAsiaTheme="minorHAnsi" w:hAnsiTheme="minorHAnsi" w:cstheme="minorBidi"/>
          <w:lang w:val="pt-BR"/>
        </w:rPr>
        <w:commentReference w:id="248"/>
      </w:r>
      <w:r w:rsidRPr="00C266A5">
        <w:rPr>
          <w:color w:val="000000"/>
        </w:rPr>
        <w:t>], depending on the outcome being considered.</w:t>
      </w:r>
      <w:ins w:id="249" w:author="Bruce Duncan" w:date="2024-02-10T11:49:00Z">
        <w:r w:rsidR="002F12F1">
          <w:rPr>
            <w:color w:val="000000"/>
          </w:rPr>
          <w:t xml:space="preserve"> To maximize use of available</w:t>
        </w:r>
      </w:ins>
      <w:ins w:id="250" w:author="Bruce Duncan" w:date="2024-02-10T11:50:00Z">
        <w:r w:rsidR="002F12F1">
          <w:rPr>
            <w:color w:val="000000"/>
          </w:rPr>
          <w:t xml:space="preserve"> data, other measures of hyperglycemia are transformed into HFPG equivalents, permitting their incorporation in analyses.</w:t>
        </w:r>
      </w:ins>
    </w:p>
    <w:p w14:paraId="3C09487E" w14:textId="63577256" w:rsidR="001E77F9" w:rsidRDefault="001506F1" w:rsidP="00CF630E">
      <w:pPr>
        <w:pStyle w:val="NormalWeb"/>
        <w:spacing w:before="0" w:beforeAutospacing="0" w:after="0" w:afterAutospacing="0" w:line="480" w:lineRule="auto"/>
        <w:ind w:firstLine="708"/>
        <w:jc w:val="both"/>
        <w:rPr>
          <w:color w:val="000000"/>
        </w:rPr>
      </w:pPr>
      <w:r w:rsidRPr="00C266A5">
        <w:rPr>
          <w:color w:val="000000"/>
        </w:rPr>
        <w:t>The burden of HFPG is calculated by joining the estimated excess risk of undesirable outcomes at different levels of hyperglycemia with estimates of the frequency of these levels across the distribution of hyperglycemia.</w:t>
      </w:r>
      <w:r w:rsidR="0039764F">
        <w:rPr>
          <w:color w:val="000000"/>
        </w:rPr>
        <w:t xml:space="preserve"> </w:t>
      </w:r>
      <w:ins w:id="251" w:author="Bruce Duncan" w:date="2024-02-10T11:52:00Z">
        <w:r w:rsidR="002F12F1">
          <w:rPr>
            <w:color w:val="000000"/>
          </w:rPr>
          <w:t>E</w:t>
        </w:r>
      </w:ins>
      <w:del w:id="252" w:author="Bruce Duncan" w:date="2024-02-10T11:52:00Z">
        <w:r w:rsidRPr="001506F1" w:rsidDel="002F12F1">
          <w:rPr>
            <w:color w:val="000000"/>
          </w:rPr>
          <w:delText>The e</w:delText>
        </w:r>
      </w:del>
      <w:r w:rsidRPr="001506F1">
        <w:rPr>
          <w:color w:val="000000"/>
        </w:rPr>
        <w:t xml:space="preserve">stimated excess risk </w:t>
      </w:r>
      <w:del w:id="253" w:author="Bruce Duncan" w:date="2024-02-10T11:52:00Z">
        <w:r w:rsidRPr="001506F1" w:rsidDel="002F12F1">
          <w:rPr>
            <w:color w:val="000000"/>
          </w:rPr>
          <w:delText xml:space="preserve">of HFPG </w:delText>
        </w:r>
      </w:del>
      <w:ins w:id="254" w:author="Bruce Duncan" w:date="2024-02-10T11:51:00Z">
        <w:r w:rsidR="002F12F1">
          <w:rPr>
            <w:color w:val="000000"/>
          </w:rPr>
          <w:t>for</w:t>
        </w:r>
        <w:r w:rsidR="002F12F1">
          <w:rPr>
            <w:color w:val="000000"/>
          </w:rPr>
          <w:t xml:space="preserve"> its </w:t>
        </w:r>
        <w:r w:rsidR="002F12F1">
          <w:rPr>
            <w:color w:val="000000"/>
          </w:rPr>
          <w:t xml:space="preserve">related </w:t>
        </w:r>
        <w:r w:rsidR="002F12F1" w:rsidRPr="001506F1">
          <w:rPr>
            <w:color w:val="000000"/>
          </w:rPr>
          <w:t>outcome</w:t>
        </w:r>
        <w:r w:rsidR="002F12F1">
          <w:rPr>
            <w:color w:val="000000"/>
          </w:rPr>
          <w:t>s</w:t>
        </w:r>
        <w:r w:rsidR="002F12F1" w:rsidRPr="001506F1">
          <w:rPr>
            <w:color w:val="000000"/>
          </w:rPr>
          <w:t xml:space="preserve"> </w:t>
        </w:r>
        <w:r w:rsidR="002F12F1" w:rsidRPr="001506F1">
          <w:rPr>
            <w:color w:val="000000"/>
          </w:rPr>
          <w:t xml:space="preserve">across the spectrum of hyperglycemia </w:t>
        </w:r>
      </w:ins>
      <w:r w:rsidRPr="001506F1">
        <w:rPr>
          <w:color w:val="000000"/>
        </w:rPr>
        <w:t>is obtained through literature review</w:t>
      </w:r>
      <w:del w:id="255" w:author="Bruce Duncan" w:date="2024-02-10T11:51:00Z">
        <w:r w:rsidRPr="001506F1" w:rsidDel="002F12F1">
          <w:rPr>
            <w:color w:val="000000"/>
          </w:rPr>
          <w:delText xml:space="preserve"> of risk across the spectrum of hyperglycemia </w:delText>
        </w:r>
      </w:del>
      <w:del w:id="256" w:author="Bruce Duncan" w:date="2024-02-09T11:26:00Z">
        <w:r w:rsidRPr="001506F1" w:rsidDel="009D6970">
          <w:rPr>
            <w:color w:val="000000"/>
          </w:rPr>
          <w:delText>across the</w:delText>
        </w:r>
      </w:del>
      <w:del w:id="257" w:author="Bruce Duncan" w:date="2024-02-10T11:51:00Z">
        <w:r w:rsidRPr="001506F1" w:rsidDel="002F12F1">
          <w:rPr>
            <w:color w:val="000000"/>
          </w:rPr>
          <w:delText xml:space="preserve"> HFPG-outcome</w:delText>
        </w:r>
      </w:del>
      <w:del w:id="258" w:author="Bruce Duncan" w:date="2024-02-09T11:27:00Z">
        <w:r w:rsidRPr="001506F1" w:rsidDel="009D6970">
          <w:rPr>
            <w:color w:val="000000"/>
          </w:rPr>
          <w:delText xml:space="preserve"> cause pairs</w:delText>
        </w:r>
      </w:del>
      <w:r w:rsidRPr="001506F1">
        <w:rPr>
          <w:color w:val="000000"/>
        </w:rPr>
        <w:t xml:space="preserve">. </w:t>
      </w:r>
    </w:p>
    <w:p w14:paraId="458B46C8" w14:textId="75071EC6" w:rsidR="001506F1" w:rsidRPr="001506F1" w:rsidRDefault="004778FC" w:rsidP="00CF630E">
      <w:pPr>
        <w:pStyle w:val="NormalWeb"/>
        <w:spacing w:before="0" w:beforeAutospacing="0" w:after="0" w:afterAutospacing="0" w:line="480" w:lineRule="auto"/>
        <w:ind w:firstLine="708"/>
        <w:jc w:val="both"/>
        <w:rPr>
          <w:color w:val="000000"/>
        </w:rPr>
      </w:pPr>
      <w:r>
        <w:rPr>
          <w:color w:val="000000"/>
        </w:rPr>
        <w:t>We</w:t>
      </w:r>
      <w:r w:rsidR="001506F1" w:rsidRPr="001506F1">
        <w:rPr>
          <w:color w:val="000000"/>
        </w:rPr>
        <w:t xml:space="preserve"> described the</w:t>
      </w:r>
      <w:ins w:id="259" w:author="Bruce Duncan" w:date="2024-02-10T11:52:00Z">
        <w:r w:rsidR="000435EE">
          <w:rPr>
            <w:color w:val="000000"/>
          </w:rPr>
          <w:t xml:space="preserve"> total</w:t>
        </w:r>
      </w:ins>
      <w:r w:rsidR="001506F1" w:rsidRPr="001506F1">
        <w:rPr>
          <w:color w:val="000000"/>
        </w:rPr>
        <w:t xml:space="preserve"> burden of HFPG</w:t>
      </w:r>
      <w:del w:id="260" w:author="Bruce Duncan" w:date="2024-02-10T11:52:00Z">
        <w:r w:rsidR="001506F1" w:rsidRPr="001506F1" w:rsidDel="000435EE">
          <w:rPr>
            <w:color w:val="000000"/>
          </w:rPr>
          <w:delText xml:space="preserve"> due to all causes</w:delText>
        </w:r>
      </w:del>
      <w:r w:rsidR="001506F1" w:rsidRPr="001506F1">
        <w:rPr>
          <w:color w:val="000000"/>
        </w:rPr>
        <w:t>, as well as</w:t>
      </w:r>
      <w:ins w:id="261" w:author="Bruce Duncan" w:date="2024-02-09T11:27:00Z">
        <w:r w:rsidR="009D6970">
          <w:rPr>
            <w:color w:val="000000"/>
          </w:rPr>
          <w:t xml:space="preserve"> </w:t>
        </w:r>
      </w:ins>
      <w:ins w:id="262" w:author="Bruce Duncan" w:date="2024-02-10T11:54:00Z">
        <w:r w:rsidR="000435EE">
          <w:rPr>
            <w:color w:val="000000"/>
          </w:rPr>
          <w:t xml:space="preserve">rank </w:t>
        </w:r>
      </w:ins>
      <w:ins w:id="263" w:author="Bruce Duncan" w:date="2024-02-10T11:53:00Z">
        <w:r w:rsidR="000435EE">
          <w:rPr>
            <w:color w:val="000000"/>
          </w:rPr>
          <w:t xml:space="preserve">the specific burden </w:t>
        </w:r>
      </w:ins>
      <w:ins w:id="264" w:author="Bruce Duncan" w:date="2024-02-09T11:27:00Z">
        <w:r w:rsidR="009D6970">
          <w:rPr>
            <w:color w:val="000000"/>
          </w:rPr>
          <w:t xml:space="preserve">for </w:t>
        </w:r>
      </w:ins>
      <w:del w:id="265" w:author="Bruce Duncan" w:date="2024-02-09T11:27:00Z">
        <w:r w:rsidR="001506F1" w:rsidRPr="001506F1" w:rsidDel="009D6970">
          <w:rPr>
            <w:color w:val="000000"/>
          </w:rPr>
          <w:delText xml:space="preserve"> </w:delText>
        </w:r>
      </w:del>
      <w:r w:rsidR="001506F1" w:rsidRPr="001506F1">
        <w:rPr>
          <w:color w:val="000000"/>
        </w:rPr>
        <w:t xml:space="preserve">the fifteen </w:t>
      </w:r>
      <w:ins w:id="266" w:author="Bruce Duncan" w:date="2024-02-09T11:27:00Z">
        <w:r w:rsidR="009D6970">
          <w:rPr>
            <w:color w:val="000000"/>
          </w:rPr>
          <w:t xml:space="preserve">GBD </w:t>
        </w:r>
        <w:r w:rsidR="009D6970" w:rsidRPr="001506F1">
          <w:rPr>
            <w:color w:val="000000"/>
          </w:rPr>
          <w:t>level 3</w:t>
        </w:r>
        <w:r w:rsidR="009D6970">
          <w:rPr>
            <w:color w:val="000000"/>
          </w:rPr>
          <w:t xml:space="preserve"> causes </w:t>
        </w:r>
      </w:ins>
      <w:ins w:id="267" w:author="Bruce Duncan" w:date="2024-02-10T11:53:00Z">
        <w:r w:rsidR="000435EE">
          <w:rPr>
            <w:color w:val="000000"/>
          </w:rPr>
          <w:t>with</w:t>
        </w:r>
      </w:ins>
      <w:ins w:id="268" w:author="Bruce Duncan" w:date="2024-02-09T11:27:00Z">
        <w:r w:rsidR="009D6970">
          <w:rPr>
            <w:color w:val="000000"/>
          </w:rPr>
          <w:t xml:space="preserve"> bu</w:t>
        </w:r>
      </w:ins>
      <w:ins w:id="269" w:author="Bruce Duncan" w:date="2024-02-09T11:28:00Z">
        <w:r w:rsidR="009D6970">
          <w:rPr>
            <w:color w:val="000000"/>
          </w:rPr>
          <w:t>rden</w:t>
        </w:r>
      </w:ins>
      <w:del w:id="270" w:author="Bruce Duncan" w:date="2024-02-09T11:28:00Z">
        <w:r w:rsidR="001506F1" w:rsidRPr="001506F1" w:rsidDel="009D6970">
          <w:rPr>
            <w:color w:val="000000"/>
          </w:rPr>
          <w:delText>conditions</w:delText>
        </w:r>
      </w:del>
      <w:r w:rsidR="001506F1" w:rsidRPr="001506F1">
        <w:rPr>
          <w:color w:val="000000"/>
        </w:rPr>
        <w:t xml:space="preserve"> attributable to HFPG</w:t>
      </w:r>
      <w:del w:id="271" w:author="Bruce Duncan" w:date="2024-02-09T11:28:00Z">
        <w:r w:rsidR="001506F1" w:rsidRPr="001506F1" w:rsidDel="009D6970">
          <w:rPr>
            <w:color w:val="000000"/>
          </w:rPr>
          <w:delText xml:space="preserve">, </w:delText>
        </w:r>
      </w:del>
      <w:del w:id="272" w:author="Bruce Duncan" w:date="2024-02-09T11:27:00Z">
        <w:r w:rsidR="001506F1" w:rsidRPr="001506F1" w:rsidDel="009D6970">
          <w:rPr>
            <w:color w:val="000000"/>
          </w:rPr>
          <w:delText>level 3</w:delText>
        </w:r>
      </w:del>
      <w:del w:id="273" w:author="Bruce Duncan" w:date="2024-02-09T11:28:00Z">
        <w:r w:rsidR="001506F1" w:rsidRPr="001506F1" w:rsidDel="009D6970">
          <w:rPr>
            <w:color w:val="000000"/>
          </w:rPr>
          <w:delText>,</w:delText>
        </w:r>
      </w:del>
      <w:r w:rsidR="001506F1" w:rsidRPr="001506F1">
        <w:rPr>
          <w:color w:val="000000"/>
        </w:rPr>
        <w:t xml:space="preserve"> in the 2019 GDB Study</w:t>
      </w:r>
      <w:del w:id="274" w:author="Bruce Duncan" w:date="2024-02-10T11:54:00Z">
        <w:r w:rsidR="001506F1" w:rsidRPr="001506F1" w:rsidDel="000435EE">
          <w:rPr>
            <w:color w:val="000000"/>
          </w:rPr>
          <w:delText xml:space="preserve"> as follows</w:delText>
        </w:r>
      </w:del>
      <w:r w:rsidR="001506F1" w:rsidRPr="001506F1">
        <w:rPr>
          <w:color w:val="000000"/>
        </w:rPr>
        <w:t>: diabetes, ischemic heart disease, stroke, chronic kidney disease, alzheimer</w:t>
      </w:r>
      <w:del w:id="275" w:author="Bruce Duncan" w:date="2024-02-10T11:55:00Z">
        <w:r w:rsidR="001506F1" w:rsidRPr="001506F1" w:rsidDel="000435EE">
          <w:rPr>
            <w:color w:val="000000"/>
          </w:rPr>
          <w:delText>'</w:delText>
        </w:r>
      </w:del>
      <w:ins w:id="276" w:author="Bruce Duncan" w:date="2024-02-10T11:55:00Z">
        <w:r w:rsidR="000435EE">
          <w:rPr>
            <w:color w:val="000000"/>
          </w:rPr>
          <w:t>’</w:t>
        </w:r>
      </w:ins>
      <w:r w:rsidR="001506F1" w:rsidRPr="001506F1">
        <w:rPr>
          <w:color w:val="000000"/>
        </w:rPr>
        <w:t>s disease, tracheal, bronchus and lung</w:t>
      </w:r>
      <w:del w:id="277" w:author="Bruce Duncan" w:date="2024-02-09T11:28:00Z">
        <w:r w:rsidR="001506F1" w:rsidRPr="001506F1" w:rsidDel="009D6970">
          <w:rPr>
            <w:color w:val="000000"/>
          </w:rPr>
          <w:delText>,</w:delText>
        </w:r>
      </w:del>
      <w:r w:rsidR="001506F1" w:rsidRPr="001506F1">
        <w:rPr>
          <w:color w:val="000000"/>
        </w:rPr>
        <w:t xml:space="preserve"> cancer, colorectal cancer, breast cancer, pancreatic cancer, tuberculosis, blindness and vision loss, peripheral artery disease bladder cancer, ovarian cancer,</w:t>
      </w:r>
      <w:ins w:id="278" w:author="Bruce Duncan" w:date="2024-02-09T11:28:00Z">
        <w:r w:rsidR="009D6970">
          <w:rPr>
            <w:color w:val="000000"/>
          </w:rPr>
          <w:t xml:space="preserve"> and</w:t>
        </w:r>
      </w:ins>
      <w:r w:rsidR="001506F1" w:rsidRPr="001506F1">
        <w:rPr>
          <w:color w:val="000000"/>
        </w:rPr>
        <w:t xml:space="preserve"> liver cancer </w:t>
      </w:r>
      <w:r w:rsidR="00914453">
        <w:rPr>
          <w:color w:val="000000"/>
        </w:rPr>
        <w:t xml:space="preserve">[ref </w:t>
      </w:r>
      <w:r w:rsidR="009E5D9C">
        <w:rPr>
          <w:color w:val="000000"/>
        </w:rPr>
        <w:t>)</w:t>
      </w:r>
      <w:r w:rsidR="001506F1" w:rsidRPr="001506F1">
        <w:rPr>
          <w:color w:val="000000"/>
        </w:rPr>
        <w:t>.</w:t>
      </w:r>
    </w:p>
    <w:p w14:paraId="0B274991" w14:textId="0DF70309" w:rsidR="001506F1" w:rsidRPr="001506F1" w:rsidRDefault="001506F1" w:rsidP="00CF630E">
      <w:pPr>
        <w:pStyle w:val="NormalWeb"/>
        <w:spacing w:before="0" w:beforeAutospacing="0" w:after="0" w:afterAutospacing="0" w:line="480" w:lineRule="auto"/>
        <w:ind w:firstLine="708"/>
        <w:jc w:val="both"/>
        <w:rPr>
          <w:color w:val="000000"/>
        </w:rPr>
      </w:pPr>
      <w:r w:rsidRPr="001506F1">
        <w:rPr>
          <w:color w:val="000000"/>
        </w:rPr>
        <w:t xml:space="preserve">The HFPG burden was assessed for both nonfatal and fatal </w:t>
      </w:r>
      <w:del w:id="279" w:author="Bruce Duncan" w:date="2024-02-09T11:29:00Z">
        <w:r w:rsidRPr="001506F1" w:rsidDel="009F4280">
          <w:rPr>
            <w:color w:val="000000"/>
          </w:rPr>
          <w:delText>estimation</w:delText>
        </w:r>
      </w:del>
      <w:ins w:id="280" w:author="Bruce Duncan" w:date="2024-02-09T11:29:00Z">
        <w:r w:rsidR="009F4280">
          <w:rPr>
            <w:color w:val="000000"/>
          </w:rPr>
          <w:t>events</w:t>
        </w:r>
      </w:ins>
      <w:r w:rsidRPr="001506F1">
        <w:rPr>
          <w:color w:val="000000"/>
        </w:rPr>
        <w:t xml:space="preserve">. Fatal events </w:t>
      </w:r>
      <w:del w:id="281" w:author="Bruce Duncan" w:date="2024-02-09T11:29:00Z">
        <w:r w:rsidRPr="001506F1" w:rsidDel="009F4280">
          <w:rPr>
            <w:color w:val="000000"/>
          </w:rPr>
          <w:delText xml:space="preserve">was </w:delText>
        </w:r>
      </w:del>
      <w:ins w:id="282" w:author="Bruce Duncan" w:date="2024-02-09T11:29:00Z">
        <w:r w:rsidR="009F4280">
          <w:rPr>
            <w:color w:val="000000"/>
          </w:rPr>
          <w:t>were</w:t>
        </w:r>
        <w:r w:rsidR="009F4280" w:rsidRPr="001506F1">
          <w:rPr>
            <w:color w:val="000000"/>
          </w:rPr>
          <w:t xml:space="preserve"> </w:t>
        </w:r>
      </w:ins>
      <w:r w:rsidRPr="001506F1">
        <w:rPr>
          <w:color w:val="000000"/>
        </w:rPr>
        <w:t xml:space="preserve">estimated as years of life lost (YLLs) due to premature death. Non-fatal events were </w:t>
      </w:r>
      <w:r w:rsidR="009E5D9C" w:rsidRPr="001506F1">
        <w:rPr>
          <w:color w:val="000000"/>
        </w:rPr>
        <w:t>estimated</w:t>
      </w:r>
      <w:r w:rsidRPr="001506F1">
        <w:rPr>
          <w:color w:val="000000"/>
        </w:rPr>
        <w:t xml:space="preserve"> as years lived with disability (YLDs)</w:t>
      </w:r>
      <w:ins w:id="283" w:author="Bruce Duncan" w:date="2024-02-10T11:55:00Z">
        <w:r w:rsidR="000435EE">
          <w:rPr>
            <w:color w:val="000000"/>
          </w:rPr>
          <w:t>. D</w:t>
        </w:r>
      </w:ins>
      <w:del w:id="284" w:author="Bruce Duncan" w:date="2024-02-10T11:55:00Z">
        <w:r w:rsidRPr="001506F1" w:rsidDel="000435EE">
          <w:rPr>
            <w:color w:val="000000"/>
          </w:rPr>
          <w:delText xml:space="preserve"> and d</w:delText>
        </w:r>
      </w:del>
      <w:r w:rsidRPr="001506F1">
        <w:rPr>
          <w:color w:val="000000"/>
        </w:rPr>
        <w:t xml:space="preserve">isability-adjusted life years (DALYs) lost, </w:t>
      </w:r>
      <w:del w:id="285" w:author="Bruce Duncan" w:date="2024-02-10T11:55:00Z">
        <w:r w:rsidRPr="001506F1" w:rsidDel="000435EE">
          <w:rPr>
            <w:color w:val="000000"/>
          </w:rPr>
          <w:delText xml:space="preserve">which is </w:delText>
        </w:r>
      </w:del>
      <w:r w:rsidRPr="001506F1">
        <w:rPr>
          <w:color w:val="000000"/>
        </w:rPr>
        <w:t>the sum of YLLs and YLDs</w:t>
      </w:r>
      <w:ins w:id="286" w:author="Bruce Duncan" w:date="2024-02-10T11:55:00Z">
        <w:r w:rsidR="000435EE">
          <w:rPr>
            <w:color w:val="000000"/>
          </w:rPr>
          <w:t>, e</w:t>
        </w:r>
      </w:ins>
      <w:ins w:id="287" w:author="Bruce Duncan" w:date="2024-02-10T11:56:00Z">
        <w:r w:rsidR="000435EE">
          <w:rPr>
            <w:color w:val="000000"/>
          </w:rPr>
          <w:t>xpresses the overall burden</w:t>
        </w:r>
      </w:ins>
      <w:r w:rsidRPr="001506F1">
        <w:rPr>
          <w:color w:val="000000"/>
        </w:rPr>
        <w:t xml:space="preserve">. YLLs </w:t>
      </w:r>
      <w:del w:id="288" w:author="Bruce Duncan" w:date="2024-02-09T11:30:00Z">
        <w:r w:rsidRPr="001506F1" w:rsidDel="0006455B">
          <w:rPr>
            <w:color w:val="000000"/>
          </w:rPr>
          <w:delText xml:space="preserve">are </w:delText>
        </w:r>
      </w:del>
      <w:ins w:id="289" w:author="Bruce Duncan" w:date="2024-02-09T11:30:00Z">
        <w:r w:rsidR="0006455B">
          <w:rPr>
            <w:color w:val="000000"/>
          </w:rPr>
          <w:t>were</w:t>
        </w:r>
        <w:r w:rsidR="0006455B" w:rsidRPr="001506F1">
          <w:rPr>
            <w:color w:val="000000"/>
          </w:rPr>
          <w:t xml:space="preserve"> </w:t>
        </w:r>
      </w:ins>
      <w:r w:rsidRPr="001506F1">
        <w:rPr>
          <w:color w:val="000000"/>
        </w:rPr>
        <w:t xml:space="preserve">calculated subtracting the age at death </w:t>
      </w:r>
      <w:ins w:id="290" w:author="Bruce Duncan" w:date="2024-02-09T11:33:00Z">
        <w:r w:rsidR="0006455B">
          <w:rPr>
            <w:color w:val="000000"/>
          </w:rPr>
          <w:t xml:space="preserve">from </w:t>
        </w:r>
      </w:ins>
      <w:ins w:id="291" w:author="Bruce Duncan" w:date="2024-02-10T11:56:00Z">
        <w:r w:rsidR="000435EE">
          <w:rPr>
            <w:color w:val="000000"/>
          </w:rPr>
          <w:t xml:space="preserve">the </w:t>
        </w:r>
      </w:ins>
      <w:del w:id="292" w:author="Bruce Duncan" w:date="2024-02-09T11:33:00Z">
        <w:r w:rsidRPr="001506F1" w:rsidDel="0006455B">
          <w:rPr>
            <w:color w:val="000000"/>
          </w:rPr>
          <w:delText xml:space="preserve">from the longest </w:delText>
        </w:r>
      </w:del>
      <w:del w:id="293" w:author="Bruce Duncan" w:date="2024-02-09T11:31:00Z">
        <w:r w:rsidRPr="001506F1" w:rsidDel="0006455B">
          <w:rPr>
            <w:color w:val="000000"/>
          </w:rPr>
          <w:delText xml:space="preserve">possible </w:delText>
        </w:r>
      </w:del>
      <w:del w:id="294" w:author="Bruce Duncan" w:date="2024-02-09T11:33:00Z">
        <w:r w:rsidRPr="001506F1" w:rsidDel="0006455B">
          <w:rPr>
            <w:color w:val="000000"/>
          </w:rPr>
          <w:delText xml:space="preserve">life expectancy for a person at that age. </w:delText>
        </w:r>
      </w:del>
      <w:ins w:id="295" w:author="Bruce Duncan" w:date="2024-02-09T11:32:00Z">
        <w:r w:rsidR="0006455B">
          <w:rPr>
            <w:color w:val="000000"/>
          </w:rPr>
          <w:t xml:space="preserve">highest </w:t>
        </w:r>
      </w:ins>
      <w:ins w:id="296" w:author="Bruce Duncan" w:date="2024-02-09T11:33:00Z">
        <w:r w:rsidR="0006455B">
          <w:rPr>
            <w:color w:val="000000"/>
          </w:rPr>
          <w:t>life expectancy</w:t>
        </w:r>
      </w:ins>
      <w:ins w:id="297" w:author="Bruce Duncan" w:date="2024-02-09T11:34:00Z">
        <w:r w:rsidR="0006455B">
          <w:rPr>
            <w:color w:val="000000"/>
          </w:rPr>
          <w:t xml:space="preserve"> for the age in question</w:t>
        </w:r>
      </w:ins>
      <w:ins w:id="298" w:author="Bruce Duncan" w:date="2024-02-09T11:33:00Z">
        <w:r w:rsidR="0006455B">
          <w:rPr>
            <w:color w:val="000000"/>
          </w:rPr>
          <w:t xml:space="preserve"> </w:t>
        </w:r>
      </w:ins>
      <w:ins w:id="299" w:author="Bruce Duncan" w:date="2024-02-09T11:32:00Z">
        <w:r w:rsidR="0006455B">
          <w:rPr>
            <w:color w:val="000000"/>
          </w:rPr>
          <w:t>found among countries with a populat</w:t>
        </w:r>
      </w:ins>
      <w:ins w:id="300" w:author="Bruce Duncan" w:date="2024-02-09T11:33:00Z">
        <w:r w:rsidR="0006455B">
          <w:rPr>
            <w:color w:val="000000"/>
          </w:rPr>
          <w:t>ion</w:t>
        </w:r>
      </w:ins>
      <w:ins w:id="301" w:author="Bruce Duncan" w:date="2024-02-09T11:32:00Z">
        <w:r w:rsidR="0006455B">
          <w:rPr>
            <w:color w:val="000000"/>
          </w:rPr>
          <w:t xml:space="preserve"> of at least five million</w:t>
        </w:r>
      </w:ins>
      <w:ins w:id="302" w:author="Bruce Duncan" w:date="2024-02-09T11:33:00Z">
        <w:r w:rsidR="0006455B">
          <w:rPr>
            <w:color w:val="000000"/>
          </w:rPr>
          <w:t>.</w:t>
        </w:r>
      </w:ins>
      <w:ins w:id="303" w:author="Bruce Duncan" w:date="2024-02-09T11:32:00Z">
        <w:r w:rsidR="0006455B">
          <w:rPr>
            <w:color w:val="000000"/>
          </w:rPr>
          <w:t xml:space="preserve"> </w:t>
        </w:r>
      </w:ins>
      <w:r w:rsidRPr="001506F1">
        <w:rPr>
          <w:color w:val="000000"/>
        </w:rPr>
        <w:t xml:space="preserve">YLDs </w:t>
      </w:r>
      <w:del w:id="304" w:author="Bruce Duncan" w:date="2024-02-10T11:56:00Z">
        <w:r w:rsidRPr="001506F1" w:rsidDel="000435EE">
          <w:rPr>
            <w:color w:val="000000"/>
          </w:rPr>
          <w:delText xml:space="preserve">are </w:delText>
        </w:r>
      </w:del>
      <w:ins w:id="305" w:author="Bruce Duncan" w:date="2024-02-10T11:56:00Z">
        <w:r w:rsidR="000435EE">
          <w:rPr>
            <w:color w:val="000000"/>
          </w:rPr>
          <w:t>w</w:t>
        </w:r>
      </w:ins>
      <w:ins w:id="306" w:author="Bruce Duncan" w:date="2024-02-10T11:57:00Z">
        <w:r w:rsidR="000435EE">
          <w:rPr>
            <w:color w:val="000000"/>
          </w:rPr>
          <w:t>ere</w:t>
        </w:r>
      </w:ins>
      <w:ins w:id="307" w:author="Bruce Duncan" w:date="2024-02-10T11:56:00Z">
        <w:r w:rsidR="000435EE" w:rsidRPr="001506F1">
          <w:rPr>
            <w:color w:val="000000"/>
          </w:rPr>
          <w:t xml:space="preserve"> </w:t>
        </w:r>
      </w:ins>
      <w:r w:rsidRPr="001506F1">
        <w:rPr>
          <w:color w:val="000000"/>
        </w:rPr>
        <w:t xml:space="preserve">calculated as </w:t>
      </w:r>
      <w:ins w:id="308" w:author="Bruce Duncan" w:date="2024-02-10T11:57:00Z">
        <w:r w:rsidR="000435EE">
          <w:rPr>
            <w:color w:val="000000"/>
          </w:rPr>
          <w:t xml:space="preserve">the product of </w:t>
        </w:r>
      </w:ins>
      <w:r w:rsidRPr="001506F1">
        <w:rPr>
          <w:color w:val="000000"/>
        </w:rPr>
        <w:t xml:space="preserve">the prevalence of the disabilities (outcomes and their sequela) </w:t>
      </w:r>
      <w:del w:id="309" w:author="Bruce Duncan" w:date="2024-02-10T11:57:00Z">
        <w:r w:rsidRPr="001506F1" w:rsidDel="000435EE">
          <w:rPr>
            <w:color w:val="000000"/>
          </w:rPr>
          <w:delText>for those with</w:delText>
        </w:r>
      </w:del>
      <w:ins w:id="310" w:author="Bruce Duncan" w:date="2024-02-10T11:57:00Z">
        <w:r w:rsidR="000435EE">
          <w:rPr>
            <w:color w:val="000000"/>
          </w:rPr>
          <w:t>attributable to</w:t>
        </w:r>
      </w:ins>
      <w:r w:rsidRPr="001506F1">
        <w:rPr>
          <w:color w:val="000000"/>
        </w:rPr>
        <w:t xml:space="preserve"> HFPG multiplied by the disability weights for those conditions. The</w:t>
      </w:r>
      <w:ins w:id="311" w:author="Bruce Duncan" w:date="2024-02-09T11:35:00Z">
        <w:r w:rsidR="0006455B">
          <w:rPr>
            <w:color w:val="000000"/>
          </w:rPr>
          <w:t>se</w:t>
        </w:r>
      </w:ins>
      <w:r w:rsidRPr="001506F1">
        <w:rPr>
          <w:color w:val="000000"/>
        </w:rPr>
        <w:t xml:space="preserve"> </w:t>
      </w:r>
      <w:del w:id="312" w:author="Bruce Duncan" w:date="2024-02-09T11:35:00Z">
        <w:r w:rsidRPr="001506F1" w:rsidDel="0006455B">
          <w:rPr>
            <w:color w:val="000000"/>
          </w:rPr>
          <w:delText xml:space="preserve">disability </w:delText>
        </w:r>
      </w:del>
      <w:r w:rsidRPr="001506F1">
        <w:rPr>
          <w:color w:val="000000"/>
        </w:rPr>
        <w:t>weight</w:t>
      </w:r>
      <w:ins w:id="313" w:author="Bruce Duncan" w:date="2024-02-09T11:35:00Z">
        <w:r w:rsidR="0006455B">
          <w:rPr>
            <w:color w:val="000000"/>
          </w:rPr>
          <w:t>s</w:t>
        </w:r>
      </w:ins>
      <w:r w:rsidRPr="001506F1">
        <w:rPr>
          <w:color w:val="000000"/>
        </w:rPr>
        <w:t xml:space="preserve"> express</w:t>
      </w:r>
      <w:del w:id="314" w:author="Bruce Duncan" w:date="2024-02-09T11:35:00Z">
        <w:r w:rsidRPr="001506F1" w:rsidDel="0006455B">
          <w:rPr>
            <w:color w:val="000000"/>
          </w:rPr>
          <w:delText>es</w:delText>
        </w:r>
      </w:del>
      <w:r w:rsidRPr="001506F1">
        <w:rPr>
          <w:color w:val="000000"/>
        </w:rPr>
        <w:t xml:space="preserve"> the relative valuation</w:t>
      </w:r>
      <w:del w:id="315" w:author="Bruce Duncan" w:date="2024-02-10T11:57:00Z">
        <w:r w:rsidRPr="001506F1" w:rsidDel="000435EE">
          <w:rPr>
            <w:color w:val="000000"/>
          </w:rPr>
          <w:delText>s</w:delText>
        </w:r>
      </w:del>
      <w:r w:rsidRPr="001506F1">
        <w:rPr>
          <w:color w:val="000000"/>
        </w:rPr>
        <w:t xml:space="preserve"> of the health state</w:t>
      </w:r>
      <w:ins w:id="316" w:author="Bruce Duncan" w:date="2024-02-10T11:57:00Z">
        <w:r w:rsidR="000435EE">
          <w:rPr>
            <w:color w:val="000000"/>
          </w:rPr>
          <w:t>s</w:t>
        </w:r>
      </w:ins>
      <w:r w:rsidRPr="001506F1">
        <w:rPr>
          <w:color w:val="000000"/>
        </w:rPr>
        <w:t xml:space="preserve"> caused by the diverse disabilities on an interval scale</w:t>
      </w:r>
      <w:ins w:id="317" w:author="Bruce Duncan" w:date="2024-02-09T11:35:00Z">
        <w:r w:rsidR="0006455B">
          <w:rPr>
            <w:color w:val="000000"/>
          </w:rPr>
          <w:t xml:space="preserve">, ranging </w:t>
        </w:r>
      </w:ins>
      <w:del w:id="318" w:author="Bruce Duncan" w:date="2024-02-09T11:35:00Z">
        <w:r w:rsidRPr="001506F1" w:rsidDel="0006455B">
          <w:rPr>
            <w:color w:val="000000"/>
          </w:rPr>
          <w:delText xml:space="preserve">. In the GBD, health state valuations lie </w:delText>
        </w:r>
      </w:del>
      <w:r w:rsidRPr="001506F1">
        <w:rPr>
          <w:color w:val="000000"/>
        </w:rPr>
        <w:t>between 0 (</w:t>
      </w:r>
      <w:ins w:id="319" w:author="Bruce Duncan" w:date="2024-02-10T11:58:00Z">
        <w:r w:rsidR="000435EE">
          <w:rPr>
            <w:color w:val="000000"/>
          </w:rPr>
          <w:t xml:space="preserve">equivalent to </w:t>
        </w:r>
      </w:ins>
      <w:r w:rsidRPr="001506F1">
        <w:rPr>
          <w:color w:val="000000"/>
        </w:rPr>
        <w:t>full health) and 1 (</w:t>
      </w:r>
      <w:del w:id="320" w:author="Bruce Duncan" w:date="2024-02-10T11:58:00Z">
        <w:r w:rsidRPr="001506F1" w:rsidDel="000435EE">
          <w:rPr>
            <w:color w:val="000000"/>
          </w:rPr>
          <w:delText xml:space="preserve">states </w:delText>
        </w:r>
      </w:del>
      <w:r w:rsidRPr="001506F1">
        <w:rPr>
          <w:color w:val="000000"/>
        </w:rPr>
        <w:t xml:space="preserve">equivalent to death) (7) (supplement 369 diseases). </w:t>
      </w:r>
    </w:p>
    <w:p w14:paraId="7D3DEA28" w14:textId="50235BB3" w:rsidR="001506F1" w:rsidRPr="001506F1" w:rsidRDefault="001506F1" w:rsidP="00CF630E">
      <w:pPr>
        <w:pStyle w:val="NormalWeb"/>
        <w:spacing w:before="0" w:beforeAutospacing="0" w:after="0" w:afterAutospacing="0" w:line="480" w:lineRule="auto"/>
        <w:jc w:val="both"/>
        <w:rPr>
          <w:color w:val="000000"/>
        </w:rPr>
      </w:pPr>
      <w:r w:rsidRPr="001506F1">
        <w:rPr>
          <w:color w:val="000000"/>
        </w:rPr>
        <w:lastRenderedPageBreak/>
        <w:t xml:space="preserve">To estimate the extent of population exposure to risk factors, GBD employs the Summary Exposure Value (SEV), </w:t>
      </w:r>
      <w:ins w:id="321" w:author="Bruce Duncan" w:date="2024-02-10T11:58:00Z">
        <w:r w:rsidR="004516F8">
          <w:rPr>
            <w:color w:val="000000"/>
          </w:rPr>
          <w:t xml:space="preserve">an </w:t>
        </w:r>
        <w:r w:rsidR="004516F8" w:rsidRPr="001506F1">
          <w:rPr>
            <w:color w:val="000000"/>
          </w:rPr>
          <w:t xml:space="preserve">excess risk-weighted prevalence </w:t>
        </w:r>
      </w:ins>
      <w:r w:rsidRPr="001506F1">
        <w:rPr>
          <w:color w:val="000000"/>
        </w:rPr>
        <w:t xml:space="preserve">which is expressed as a continuous variable </w:t>
      </w:r>
      <w:ins w:id="322" w:author="Bruce Duncan" w:date="2024-02-10T11:59:00Z">
        <w:r w:rsidR="004516F8" w:rsidRPr="001506F1">
          <w:rPr>
            <w:color w:val="000000"/>
          </w:rPr>
          <w:t>(9) (Murray 87 risk factors, 2020).</w:t>
        </w:r>
      </w:ins>
      <w:del w:id="323" w:author="Bruce Duncan" w:date="2024-02-10T11:59:00Z">
        <w:r w:rsidRPr="001506F1" w:rsidDel="004516F8">
          <w:rPr>
            <w:color w:val="000000"/>
          </w:rPr>
          <w:delText>(3) (Cousin E, 2022).</w:delText>
        </w:r>
      </w:del>
      <w:r w:rsidRPr="001506F1">
        <w:rPr>
          <w:color w:val="000000"/>
        </w:rPr>
        <w:t xml:space="preserve"> The SEV for HFPG is calculated as the weighted prevalence of hyperglycemia, in which each level of glucose above the TMREL is weighted by the excess risk of outcomes produced at that level (8)  (Supplement Cousin E, 2022). It varies from </w:t>
      </w:r>
      <w:del w:id="324" w:author="Bruce Duncan" w:date="2024-02-10T12:02:00Z">
        <w:r w:rsidRPr="001506F1" w:rsidDel="00E16032">
          <w:rPr>
            <w:color w:val="000000"/>
          </w:rPr>
          <w:delText>0</w:delText>
        </w:r>
      </w:del>
      <w:ins w:id="325" w:author="Bruce Duncan" w:date="2024-02-10T12:02:00Z">
        <w:r w:rsidR="00E16032">
          <w:rPr>
            <w:color w:val="000000"/>
          </w:rPr>
          <w:t>zero</w:t>
        </w:r>
      </w:ins>
      <w:del w:id="326" w:author="Bruce Duncan" w:date="2024-02-10T12:02:00Z">
        <w:r w:rsidRPr="001506F1" w:rsidDel="00E16032">
          <w:rPr>
            <w:color w:val="000000"/>
          </w:rPr>
          <w:delText>%</w:delText>
        </w:r>
      </w:del>
      <w:r w:rsidRPr="001506F1">
        <w:rPr>
          <w:color w:val="000000"/>
        </w:rPr>
        <w:t xml:space="preserve"> to 100</w:t>
      </w:r>
      <w:del w:id="327" w:author="Bruce Duncan" w:date="2024-02-10T12:02:00Z">
        <w:r w:rsidRPr="001506F1" w:rsidDel="00E16032">
          <w:rPr>
            <w:color w:val="000000"/>
          </w:rPr>
          <w:delText>%</w:delText>
        </w:r>
      </w:del>
      <w:r w:rsidRPr="001506F1">
        <w:rPr>
          <w:color w:val="000000"/>
        </w:rPr>
        <w:t>, zero indicating</w:t>
      </w:r>
      <w:ins w:id="328" w:author="Bruce Duncan" w:date="2024-02-10T11:59:00Z">
        <w:r w:rsidR="004516F8">
          <w:rPr>
            <w:color w:val="000000"/>
          </w:rPr>
          <w:t xml:space="preserve"> a population wit</w:t>
        </w:r>
      </w:ins>
      <w:ins w:id="329" w:author="Bruce Duncan" w:date="2024-02-10T12:00:00Z">
        <w:r w:rsidR="004516F8">
          <w:rPr>
            <w:color w:val="000000"/>
          </w:rPr>
          <w:t>h</w:t>
        </w:r>
      </w:ins>
      <w:r w:rsidRPr="001506F1">
        <w:rPr>
          <w:color w:val="000000"/>
        </w:rPr>
        <w:t xml:space="preserve"> minim</w:t>
      </w:r>
      <w:ins w:id="330" w:author="Bruce Duncan" w:date="2024-02-10T12:02:00Z">
        <w:r w:rsidR="00E16032">
          <w:rPr>
            <w:color w:val="000000"/>
          </w:rPr>
          <w:t>um possible</w:t>
        </w:r>
      </w:ins>
      <w:del w:id="331" w:author="Bruce Duncan" w:date="2024-02-10T12:02:00Z">
        <w:r w:rsidRPr="001506F1" w:rsidDel="00E16032">
          <w:rPr>
            <w:color w:val="000000"/>
          </w:rPr>
          <w:delText>al</w:delText>
        </w:r>
      </w:del>
      <w:r w:rsidRPr="001506F1">
        <w:rPr>
          <w:color w:val="000000"/>
        </w:rPr>
        <w:t xml:space="preserve"> risk</w:t>
      </w:r>
      <w:del w:id="332" w:author="Bruce Duncan" w:date="2024-02-10T12:00:00Z">
        <w:r w:rsidRPr="001506F1" w:rsidDel="004516F8">
          <w:rPr>
            <w:color w:val="000000"/>
          </w:rPr>
          <w:delText>,</w:delText>
        </w:r>
      </w:del>
      <w:r w:rsidRPr="001506F1">
        <w:rPr>
          <w:color w:val="000000"/>
        </w:rPr>
        <w:t xml:space="preserve"> and 100</w:t>
      </w:r>
      <w:del w:id="333" w:author="Bruce Duncan" w:date="2024-02-10T12:02:00Z">
        <w:r w:rsidRPr="001506F1" w:rsidDel="00E16032">
          <w:rPr>
            <w:color w:val="000000"/>
          </w:rPr>
          <w:delText>%</w:delText>
        </w:r>
      </w:del>
      <w:r w:rsidRPr="001506F1">
        <w:rPr>
          <w:color w:val="000000"/>
        </w:rPr>
        <w:t xml:space="preserve"> </w:t>
      </w:r>
      <w:ins w:id="334" w:author="Bruce Duncan" w:date="2024-02-10T12:00:00Z">
        <w:r w:rsidR="004516F8">
          <w:rPr>
            <w:color w:val="000000"/>
          </w:rPr>
          <w:t xml:space="preserve">one with </w:t>
        </w:r>
      </w:ins>
      <w:r w:rsidRPr="001506F1">
        <w:rPr>
          <w:color w:val="000000"/>
        </w:rPr>
        <w:t xml:space="preserve">maximum possible risk. </w:t>
      </w:r>
      <w:del w:id="335" w:author="Bruce Duncan" w:date="2024-02-10T12:00:00Z">
        <w:r w:rsidRPr="001506F1" w:rsidDel="004516F8">
          <w:rPr>
            <w:color w:val="000000"/>
          </w:rPr>
          <w:delText xml:space="preserve">The SEV thus provides </w:delText>
        </w:r>
      </w:del>
      <w:del w:id="336" w:author="Bruce Duncan" w:date="2024-02-10T11:58:00Z">
        <w:r w:rsidRPr="001506F1" w:rsidDel="004516F8">
          <w:rPr>
            <w:color w:val="000000"/>
          </w:rPr>
          <w:delText xml:space="preserve">an excess risk-weighted prevalence </w:delText>
        </w:r>
      </w:del>
      <w:del w:id="337" w:author="Bruce Duncan" w:date="2024-02-10T11:59:00Z">
        <w:r w:rsidRPr="001506F1" w:rsidDel="004516F8">
          <w:rPr>
            <w:color w:val="000000"/>
          </w:rPr>
          <w:delText xml:space="preserve">(9) (Murray 87 risk factors, 2020). </w:delText>
        </w:r>
      </w:del>
      <w:r w:rsidRPr="001506F1">
        <w:rPr>
          <w:color w:val="000000"/>
        </w:rPr>
        <w:t xml:space="preserve">Though </w:t>
      </w:r>
      <w:del w:id="338" w:author="Bruce Duncan" w:date="2024-02-10T12:00:00Z">
        <w:r w:rsidRPr="001506F1" w:rsidDel="004516F8">
          <w:rPr>
            <w:color w:val="000000"/>
          </w:rPr>
          <w:delText xml:space="preserve">not </w:delText>
        </w:r>
      </w:del>
      <w:ins w:id="339" w:author="Bruce Duncan" w:date="2024-02-10T12:00:00Z">
        <w:r w:rsidR="004516F8">
          <w:rPr>
            <w:color w:val="000000"/>
          </w:rPr>
          <w:t>of little</w:t>
        </w:r>
        <w:r w:rsidR="004516F8" w:rsidRPr="001506F1">
          <w:rPr>
            <w:color w:val="000000"/>
          </w:rPr>
          <w:t xml:space="preserve"> </w:t>
        </w:r>
      </w:ins>
      <w:r w:rsidRPr="001506F1">
        <w:rPr>
          <w:color w:val="000000"/>
        </w:rPr>
        <w:t>use</w:t>
      </w:r>
      <w:del w:id="340" w:author="Bruce Duncan" w:date="2024-02-10T12:00:00Z">
        <w:r w:rsidRPr="001506F1" w:rsidDel="004516F8">
          <w:rPr>
            <w:color w:val="000000"/>
          </w:rPr>
          <w:delText>ful for</w:delText>
        </w:r>
      </w:del>
      <w:ins w:id="341" w:author="Bruce Duncan" w:date="2024-02-10T12:00:00Z">
        <w:r w:rsidR="004516F8">
          <w:rPr>
            <w:color w:val="000000"/>
          </w:rPr>
          <w:t xml:space="preserve"> in</w:t>
        </w:r>
      </w:ins>
      <w:r w:rsidRPr="001506F1">
        <w:rPr>
          <w:color w:val="000000"/>
        </w:rPr>
        <w:t xml:space="preserve"> comparisons across risk factors, it permits comparison of exposure to a given risk factor across different populations and at different times.</w:t>
      </w:r>
    </w:p>
    <w:p w14:paraId="47759222" w14:textId="77777777" w:rsidR="00C266A5" w:rsidRPr="001506F1" w:rsidRDefault="00C266A5" w:rsidP="00CF630E">
      <w:pPr>
        <w:pStyle w:val="NormalWeb"/>
        <w:spacing w:before="0" w:beforeAutospacing="0" w:after="0" w:afterAutospacing="0" w:line="480" w:lineRule="auto"/>
        <w:jc w:val="both"/>
        <w:rPr>
          <w:color w:val="000000"/>
        </w:rPr>
      </w:pPr>
    </w:p>
    <w:p w14:paraId="64139EC3" w14:textId="77777777" w:rsidR="001506F1" w:rsidRPr="001506F1" w:rsidRDefault="001506F1" w:rsidP="00CF630E">
      <w:pPr>
        <w:pStyle w:val="NormalWeb"/>
        <w:spacing w:before="0" w:beforeAutospacing="0" w:after="0" w:afterAutospacing="0" w:line="480" w:lineRule="auto"/>
        <w:jc w:val="both"/>
        <w:rPr>
          <w:color w:val="000000"/>
        </w:rPr>
      </w:pPr>
      <w:r w:rsidRPr="001506F1">
        <w:rPr>
          <w:color w:val="000000"/>
        </w:rPr>
        <w:t>The Sociodemographic Index</w:t>
      </w:r>
    </w:p>
    <w:p w14:paraId="5FBE9AC5" w14:textId="2415C2DB" w:rsidR="001506F1" w:rsidRPr="001506F1" w:rsidRDefault="001506F1" w:rsidP="00CF630E">
      <w:pPr>
        <w:pStyle w:val="NormalWeb"/>
        <w:spacing w:before="0" w:beforeAutospacing="0" w:after="0" w:afterAutospacing="0" w:line="480" w:lineRule="auto"/>
        <w:jc w:val="both"/>
        <w:rPr>
          <w:color w:val="000000"/>
        </w:rPr>
      </w:pPr>
      <w:r w:rsidRPr="001506F1">
        <w:rPr>
          <w:color w:val="000000"/>
        </w:rPr>
        <w:t>The Socio-demographic Index (SDI) is a composite indicator of social development</w:t>
      </w:r>
      <w:r w:rsidR="009E5D9C">
        <w:rPr>
          <w:color w:val="000000"/>
        </w:rPr>
        <w:t xml:space="preserve"> </w:t>
      </w:r>
      <w:r w:rsidRPr="001506F1">
        <w:rPr>
          <w:color w:val="000000"/>
        </w:rPr>
        <w:t xml:space="preserve">(4) (Supplement app1 87 risk, 2020). It is derived from the average of lag-distributed income per capita, total fertility rate in women under 25 years and average education in people over 15 years in populations (3,4) (Cousin E 2022) (Supplement app1 87 risk, 2020). The closer its value is to zero, the worse the estimated social development, with a value of zero representing a theoretical minimum level of socio-demographic development relevant to health issues and a value of one representing a theoretical maximum level of development (4) (Supplement app1 87RF, 2020). </w:t>
      </w:r>
    </w:p>
    <w:p w14:paraId="26661476" w14:textId="420FC982" w:rsidR="00C9020D" w:rsidRDefault="001506F1" w:rsidP="00CF630E">
      <w:pPr>
        <w:pStyle w:val="NormalWeb"/>
        <w:spacing w:before="0" w:beforeAutospacing="0" w:after="0" w:afterAutospacing="0" w:line="480" w:lineRule="auto"/>
        <w:jc w:val="both"/>
        <w:rPr>
          <w:ins w:id="342" w:author="Bruce Duncan" w:date="2024-02-09T16:42:00Z"/>
          <w:color w:val="000000"/>
        </w:rPr>
      </w:pPr>
      <w:r w:rsidRPr="001506F1">
        <w:rPr>
          <w:color w:val="000000"/>
        </w:rPr>
        <w:t>All estimates were performed for both sexes</w:t>
      </w:r>
      <w:ins w:id="343" w:author="Bruce Duncan" w:date="2024-02-10T12:03:00Z">
        <w:r w:rsidR="003947E3">
          <w:rPr>
            <w:color w:val="000000"/>
          </w:rPr>
          <w:t xml:space="preserve"> and</w:t>
        </w:r>
      </w:ins>
      <w:del w:id="344" w:author="Bruce Duncan" w:date="2024-02-10T12:03:00Z">
        <w:r w:rsidRPr="001506F1" w:rsidDel="003947E3">
          <w:rPr>
            <w:color w:val="000000"/>
          </w:rPr>
          <w:delText>,</w:delText>
        </w:r>
      </w:del>
      <w:r w:rsidRPr="001506F1">
        <w:rPr>
          <w:color w:val="000000"/>
        </w:rPr>
        <w:t xml:space="preserve"> age-standardized, </w:t>
      </w:r>
      <w:ins w:id="345" w:author="Bruce Duncan" w:date="2024-02-10T12:03:00Z">
        <w:r w:rsidR="003947E3">
          <w:rPr>
            <w:color w:val="000000"/>
          </w:rPr>
          <w:t xml:space="preserve">unless otherwise stated, </w:t>
        </w:r>
      </w:ins>
      <w:r w:rsidRPr="001506F1">
        <w:rPr>
          <w:color w:val="000000"/>
        </w:rPr>
        <w:t xml:space="preserve">and generated from data available from </w:t>
      </w:r>
      <w:r w:rsidR="004778FC">
        <w:rPr>
          <w:color w:val="000000"/>
        </w:rPr>
        <w:t xml:space="preserve">the Global Health Data Exchange GBD Results Tool </w:t>
      </w:r>
      <w:r w:rsidR="0016350F">
        <w:rPr>
          <w:color w:val="000000"/>
        </w:rPr>
        <w:t>(</w:t>
      </w:r>
      <w:r w:rsidRPr="001506F1">
        <w:rPr>
          <w:color w:val="000000"/>
        </w:rPr>
        <w:t>http://ghdx.healthdata.org/gbd-results-tool</w:t>
      </w:r>
      <w:r w:rsidR="0016350F">
        <w:rPr>
          <w:color w:val="000000"/>
        </w:rPr>
        <w:t>)</w:t>
      </w:r>
      <w:r w:rsidRPr="001506F1">
        <w:rPr>
          <w:color w:val="000000"/>
        </w:rPr>
        <w:t>. The figures were done using the R package version 4.02.</w:t>
      </w:r>
    </w:p>
    <w:p w14:paraId="2F04FA65" w14:textId="7235E364" w:rsidR="00E672B5" w:rsidRPr="009A207F" w:rsidRDefault="00E672B5" w:rsidP="00CF630E">
      <w:pPr>
        <w:pStyle w:val="NormalWeb"/>
        <w:spacing w:before="0" w:beforeAutospacing="0" w:after="0" w:afterAutospacing="0" w:line="480" w:lineRule="auto"/>
        <w:jc w:val="both"/>
        <w:rPr>
          <w:ins w:id="346" w:author="Bruce Duncan" w:date="2024-02-09T16:42:00Z"/>
          <w:color w:val="000000"/>
          <w:highlight w:val="yellow"/>
        </w:rPr>
      </w:pPr>
      <w:ins w:id="347" w:author="Bruce Duncan" w:date="2024-02-09T16:42:00Z">
        <w:r w:rsidRPr="009A207F">
          <w:rPr>
            <w:color w:val="000000"/>
            <w:highlight w:val="yellow"/>
          </w:rPr>
          <w:t>We calculated annual rate of change….</w:t>
        </w:r>
      </w:ins>
    </w:p>
    <w:p w14:paraId="0C4F0F8A" w14:textId="1F59CA11" w:rsidR="00E672B5" w:rsidRDefault="00E672B5" w:rsidP="00CF630E">
      <w:pPr>
        <w:pStyle w:val="NormalWeb"/>
        <w:spacing w:before="0" w:beforeAutospacing="0" w:after="0" w:afterAutospacing="0" w:line="480" w:lineRule="auto"/>
        <w:jc w:val="both"/>
        <w:rPr>
          <w:color w:val="000000"/>
        </w:rPr>
      </w:pPr>
      <w:ins w:id="348" w:author="Bruce Duncan" w:date="2024-02-09T16:42:00Z">
        <w:r w:rsidRPr="009A207F">
          <w:rPr>
            <w:color w:val="000000"/>
            <w:highlight w:val="yellow"/>
          </w:rPr>
          <w:t>95% uncertain</w:t>
        </w:r>
      </w:ins>
      <w:ins w:id="349" w:author="Bruce Duncan" w:date="2024-02-09T16:43:00Z">
        <w:r w:rsidRPr="009A207F">
          <w:rPr>
            <w:color w:val="000000"/>
            <w:highlight w:val="yellow"/>
          </w:rPr>
          <w:t>ty intervals for South American nations, when combined, were calculated….</w:t>
        </w:r>
      </w:ins>
    </w:p>
    <w:p w14:paraId="0DCCA6C8" w14:textId="77777777" w:rsidR="009E5D9C" w:rsidRPr="001506F1" w:rsidRDefault="009E5D9C" w:rsidP="00CF630E">
      <w:pPr>
        <w:pStyle w:val="NormalWeb"/>
        <w:spacing w:before="0" w:beforeAutospacing="0" w:after="0" w:afterAutospacing="0" w:line="480" w:lineRule="auto"/>
        <w:jc w:val="both"/>
        <w:rPr>
          <w:color w:val="000000"/>
        </w:rPr>
      </w:pPr>
    </w:p>
    <w:p w14:paraId="5240013A" w14:textId="61317C18" w:rsidR="00C266A5" w:rsidRPr="00C266A5" w:rsidRDefault="0028382B" w:rsidP="00CF630E">
      <w:pPr>
        <w:spacing w:after="0" w:line="480" w:lineRule="auto"/>
        <w:jc w:val="both"/>
        <w:rPr>
          <w:rFonts w:ascii="Times New Roman" w:eastAsia="Times New Roman" w:hAnsi="Times New Roman" w:cs="Times New Roman"/>
          <w:b/>
          <w:sz w:val="24"/>
          <w:szCs w:val="24"/>
          <w:lang w:val="en-US"/>
        </w:rPr>
      </w:pPr>
      <w:sdt>
        <w:sdtPr>
          <w:tag w:val="goog_rdk_23"/>
          <w:id w:val="1323234167"/>
          <w:showingPlcHdr/>
        </w:sdtPr>
        <w:sdtEndPr/>
        <w:sdtContent>
          <w:r w:rsidR="009E5D9C" w:rsidRPr="003947E3">
            <w:t xml:space="preserve">     </w:t>
          </w:r>
          <w:commentRangeStart w:id="350"/>
        </w:sdtContent>
      </w:sdt>
      <w:r w:rsidR="00C266A5" w:rsidRPr="009A207F">
        <w:rPr>
          <w:rFonts w:ascii="Times New Roman" w:eastAsia="Times New Roman" w:hAnsi="Times New Roman" w:cs="Times New Roman"/>
          <w:b/>
          <w:sz w:val="24"/>
          <w:szCs w:val="24"/>
          <w:lang w:val="en-US"/>
        </w:rPr>
        <w:t>Results</w:t>
      </w:r>
      <w:commentRangeEnd w:id="350"/>
      <w:r w:rsidR="00C266A5" w:rsidRPr="003947E3">
        <w:commentReference w:id="350"/>
      </w:r>
      <w:r w:rsidR="00C266A5" w:rsidRPr="00C266A5">
        <w:rPr>
          <w:rFonts w:ascii="Times New Roman" w:eastAsia="Times New Roman" w:hAnsi="Times New Roman" w:cs="Times New Roman"/>
          <w:b/>
          <w:sz w:val="24"/>
          <w:szCs w:val="24"/>
          <w:lang w:val="en-US"/>
        </w:rPr>
        <w:t xml:space="preserve"> </w:t>
      </w:r>
    </w:p>
    <w:p w14:paraId="39CCF830" w14:textId="53E91E5B" w:rsidR="00C266A5" w:rsidRPr="00C266A5" w:rsidRDefault="00981E1D" w:rsidP="00CF630E">
      <w:pPr>
        <w:spacing w:after="0" w:line="480" w:lineRule="auto"/>
        <w:jc w:val="both"/>
        <w:rPr>
          <w:rFonts w:ascii="Times New Roman" w:eastAsia="Times New Roman" w:hAnsi="Times New Roman" w:cs="Times New Roman"/>
          <w:sz w:val="24"/>
          <w:szCs w:val="24"/>
          <w:lang w:val="en-US"/>
        </w:rPr>
      </w:pPr>
      <w:ins w:id="351" w:author="Bruce Duncan" w:date="2024-02-09T16:00:00Z">
        <w:r>
          <w:rPr>
            <w:rFonts w:ascii="Times New Roman" w:eastAsia="Times New Roman" w:hAnsi="Times New Roman" w:cs="Times New Roman"/>
            <w:sz w:val="24"/>
            <w:szCs w:val="24"/>
            <w:lang w:val="en-US"/>
          </w:rPr>
          <w:t>Considering all South American countries, i</w:t>
        </w:r>
      </w:ins>
      <w:del w:id="352" w:author="Bruce Duncan" w:date="2024-02-09T16:00:00Z">
        <w:r w:rsidR="00C266A5" w:rsidRPr="00C266A5" w:rsidDel="00981E1D">
          <w:rPr>
            <w:rFonts w:ascii="Times New Roman" w:eastAsia="Times New Roman" w:hAnsi="Times New Roman" w:cs="Times New Roman"/>
            <w:sz w:val="24"/>
            <w:szCs w:val="24"/>
            <w:lang w:val="en-US"/>
          </w:rPr>
          <w:delText>I</w:delText>
        </w:r>
      </w:del>
      <w:r w:rsidR="00C266A5" w:rsidRPr="00C266A5">
        <w:rPr>
          <w:rFonts w:ascii="Times New Roman" w:eastAsia="Times New Roman" w:hAnsi="Times New Roman" w:cs="Times New Roman"/>
          <w:sz w:val="24"/>
          <w:szCs w:val="24"/>
          <w:lang w:val="en-US"/>
        </w:rPr>
        <w:t xml:space="preserve">n 2019, </w:t>
      </w:r>
      <w:del w:id="353" w:author="Bruce Duncan" w:date="2024-02-09T16:29:00Z">
        <w:r w:rsidR="00C266A5" w:rsidRPr="00C266A5" w:rsidDel="00AB1B58">
          <w:rPr>
            <w:rFonts w:ascii="Times New Roman" w:eastAsia="Times New Roman" w:hAnsi="Times New Roman" w:cs="Times New Roman"/>
            <w:sz w:val="24"/>
            <w:szCs w:val="24"/>
            <w:lang w:val="en-US"/>
          </w:rPr>
          <w:delText xml:space="preserve">the </w:delText>
        </w:r>
      </w:del>
      <w:r w:rsidR="00C266A5" w:rsidRPr="00C266A5">
        <w:rPr>
          <w:rFonts w:ascii="Times New Roman" w:eastAsia="Times New Roman" w:hAnsi="Times New Roman" w:cs="Times New Roman"/>
          <w:sz w:val="24"/>
          <w:szCs w:val="24"/>
          <w:lang w:val="en-US"/>
        </w:rPr>
        <w:t xml:space="preserve">age-standardized </w:t>
      </w:r>
      <w:del w:id="354" w:author="Bruce Duncan" w:date="2024-02-09T16:01:00Z">
        <w:r w:rsidR="00C266A5" w:rsidRPr="00C266A5" w:rsidDel="00981E1D">
          <w:rPr>
            <w:rFonts w:ascii="Times New Roman" w:eastAsia="Times New Roman" w:hAnsi="Times New Roman" w:cs="Times New Roman"/>
            <w:sz w:val="24"/>
            <w:szCs w:val="24"/>
            <w:lang w:val="en-US"/>
          </w:rPr>
          <w:delText>death rate</w:delText>
        </w:r>
      </w:del>
      <w:ins w:id="355" w:author="Bruce Duncan" w:date="2024-02-09T16:01:00Z">
        <w:r>
          <w:rPr>
            <w:rFonts w:ascii="Times New Roman" w:eastAsia="Times New Roman" w:hAnsi="Times New Roman" w:cs="Times New Roman"/>
            <w:sz w:val="24"/>
            <w:szCs w:val="24"/>
            <w:lang w:val="en-US"/>
          </w:rPr>
          <w:t>mortality</w:t>
        </w:r>
      </w:ins>
      <w:r w:rsidR="00C266A5" w:rsidRPr="00C266A5">
        <w:rPr>
          <w:rFonts w:ascii="Times New Roman" w:eastAsia="Times New Roman" w:hAnsi="Times New Roman" w:cs="Times New Roman"/>
          <w:sz w:val="24"/>
          <w:szCs w:val="24"/>
          <w:lang w:val="en-US"/>
        </w:rPr>
        <w:t xml:space="preserve"> and </w:t>
      </w:r>
      <w:del w:id="356" w:author="Bruce Duncan" w:date="2024-02-09T16:01:00Z">
        <w:r w:rsidR="00C266A5" w:rsidRPr="00C266A5" w:rsidDel="00981E1D">
          <w:rPr>
            <w:rFonts w:ascii="Times New Roman" w:eastAsia="Times New Roman" w:hAnsi="Times New Roman" w:cs="Times New Roman"/>
            <w:sz w:val="24"/>
            <w:szCs w:val="24"/>
            <w:lang w:val="en-US"/>
          </w:rPr>
          <w:delText xml:space="preserve">morbidity </w:delText>
        </w:r>
      </w:del>
      <w:ins w:id="357" w:author="Bruce Duncan" w:date="2024-02-09T16:01:00Z">
        <w:r>
          <w:rPr>
            <w:rFonts w:ascii="Times New Roman" w:eastAsia="Times New Roman" w:hAnsi="Times New Roman" w:cs="Times New Roman"/>
            <w:sz w:val="24"/>
            <w:szCs w:val="24"/>
            <w:lang w:val="en-US"/>
          </w:rPr>
          <w:t>disability</w:t>
        </w:r>
        <w:r w:rsidRPr="00C266A5">
          <w:rPr>
            <w:rFonts w:ascii="Times New Roman" w:eastAsia="Times New Roman" w:hAnsi="Times New Roman" w:cs="Times New Roman"/>
            <w:sz w:val="24"/>
            <w:szCs w:val="24"/>
            <w:lang w:val="en-US"/>
          </w:rPr>
          <w:t xml:space="preserve"> </w:t>
        </w:r>
      </w:ins>
      <w:r w:rsidR="00C266A5" w:rsidRPr="00C266A5">
        <w:rPr>
          <w:rFonts w:ascii="Times New Roman" w:eastAsia="Times New Roman" w:hAnsi="Times New Roman" w:cs="Times New Roman"/>
          <w:sz w:val="24"/>
          <w:szCs w:val="24"/>
          <w:lang w:val="en-US"/>
        </w:rPr>
        <w:t xml:space="preserve">attributable to HFPG </w:t>
      </w:r>
      <w:del w:id="358" w:author="Bruce Duncan" w:date="2024-02-09T16:00:00Z">
        <w:r w:rsidR="00C266A5" w:rsidRPr="00C266A5" w:rsidDel="00981E1D">
          <w:rPr>
            <w:rFonts w:ascii="Times New Roman" w:eastAsia="Times New Roman" w:hAnsi="Times New Roman" w:cs="Times New Roman"/>
            <w:sz w:val="24"/>
            <w:szCs w:val="24"/>
            <w:lang w:val="en-US"/>
          </w:rPr>
          <w:delText xml:space="preserve">was </w:delText>
        </w:r>
      </w:del>
      <w:ins w:id="359" w:author="Bruce Duncan" w:date="2024-02-09T16:00:00Z">
        <w:r>
          <w:rPr>
            <w:rFonts w:ascii="Times New Roman" w:eastAsia="Times New Roman" w:hAnsi="Times New Roman" w:cs="Times New Roman"/>
            <w:sz w:val="24"/>
            <w:szCs w:val="24"/>
            <w:lang w:val="en-US"/>
          </w:rPr>
          <w:t>were</w:t>
        </w:r>
        <w:r w:rsidRPr="00C266A5">
          <w:rPr>
            <w:rFonts w:ascii="Times New Roman" w:eastAsia="Times New Roman" w:hAnsi="Times New Roman" w:cs="Times New Roman"/>
            <w:sz w:val="24"/>
            <w:szCs w:val="24"/>
            <w:lang w:val="en-US"/>
          </w:rPr>
          <w:t xml:space="preserve"> </w:t>
        </w:r>
      </w:ins>
      <w:r w:rsidR="00C266A5" w:rsidRPr="00C266A5">
        <w:rPr>
          <w:rFonts w:ascii="Times New Roman" w:eastAsia="Times New Roman" w:hAnsi="Times New Roman" w:cs="Times New Roman"/>
          <w:sz w:val="24"/>
          <w:szCs w:val="24"/>
          <w:lang w:val="en-US"/>
        </w:rPr>
        <w:t>high</w:t>
      </w:r>
      <w:ins w:id="360" w:author="Bruce Duncan" w:date="2024-02-09T16:01:00Z">
        <w:r w:rsidRPr="009A207F">
          <w:rPr>
            <w:rFonts w:ascii="Times New Roman" w:eastAsia="Times New Roman" w:hAnsi="Times New Roman" w:cs="Times New Roman"/>
            <w:sz w:val="24"/>
            <w:szCs w:val="24"/>
            <w:highlight w:val="green"/>
            <w:lang w:val="en-US"/>
          </w:rPr>
          <w:t xml:space="preserve">, </w:t>
        </w:r>
        <w:commentRangeStart w:id="361"/>
        <w:r w:rsidRPr="009A207F">
          <w:rPr>
            <w:rFonts w:ascii="Times New Roman" w:eastAsia="Times New Roman" w:hAnsi="Times New Roman" w:cs="Times New Roman"/>
            <w:sz w:val="24"/>
            <w:szCs w:val="24"/>
            <w:highlight w:val="green"/>
            <w:lang w:val="en-US"/>
          </w:rPr>
          <w:t>with</w:t>
        </w:r>
      </w:ins>
      <w:commentRangeEnd w:id="361"/>
      <w:ins w:id="362" w:author="Bruce Duncan" w:date="2024-02-09T16:02:00Z">
        <w:r w:rsidRPr="009A207F">
          <w:rPr>
            <w:rStyle w:val="Refdecomentrio"/>
            <w:highlight w:val="green"/>
          </w:rPr>
          <w:commentReference w:id="361"/>
        </w:r>
      </w:ins>
      <w:ins w:id="363" w:author="Bruce Duncan" w:date="2024-02-09T16:01:00Z">
        <w:r w:rsidRPr="009A207F">
          <w:rPr>
            <w:rFonts w:ascii="Times New Roman" w:eastAsia="Times New Roman" w:hAnsi="Times New Roman" w:cs="Times New Roman"/>
            <w:sz w:val="24"/>
            <w:szCs w:val="24"/>
            <w:highlight w:val="green"/>
            <w:lang w:val="en-US"/>
          </w:rPr>
          <w:t xml:space="preserve"> </w:t>
        </w:r>
        <w:r w:rsidRPr="009A207F">
          <w:rPr>
            <w:rFonts w:ascii="Times New Roman" w:eastAsia="Times New Roman" w:hAnsi="Times New Roman" w:cs="Times New Roman"/>
            <w:sz w:val="24"/>
            <w:szCs w:val="24"/>
            <w:highlight w:val="yellow"/>
            <w:lang w:val="en-US"/>
          </w:rPr>
          <w:t xml:space="preserve">xx% </w:t>
        </w:r>
        <w:r w:rsidRPr="009A207F">
          <w:rPr>
            <w:rFonts w:ascii="Times New Roman" w:eastAsia="Times New Roman" w:hAnsi="Times New Roman" w:cs="Times New Roman"/>
            <w:sz w:val="24"/>
            <w:szCs w:val="24"/>
            <w:highlight w:val="green"/>
            <w:lang w:val="en-US"/>
          </w:rPr>
          <w:t xml:space="preserve">of </w:t>
        </w:r>
      </w:ins>
      <w:ins w:id="364" w:author="Bruce Duncan" w:date="2024-02-10T12:04:00Z">
        <w:r w:rsidR="003947E3" w:rsidRPr="009A207F">
          <w:rPr>
            <w:rFonts w:ascii="Times New Roman" w:eastAsia="Times New Roman" w:hAnsi="Times New Roman" w:cs="Times New Roman"/>
            <w:sz w:val="24"/>
            <w:szCs w:val="24"/>
            <w:highlight w:val="green"/>
            <w:lang w:val="en-US"/>
          </w:rPr>
          <w:t xml:space="preserve">all </w:t>
        </w:r>
      </w:ins>
      <w:del w:id="365" w:author="Bruce Duncan" w:date="2024-02-10T12:04:00Z">
        <w:r w:rsidR="00C266A5" w:rsidRPr="009A207F" w:rsidDel="003947E3">
          <w:rPr>
            <w:rFonts w:ascii="Times New Roman" w:eastAsia="Times New Roman" w:hAnsi="Times New Roman" w:cs="Times New Roman"/>
            <w:sz w:val="24"/>
            <w:szCs w:val="24"/>
            <w:highlight w:val="green"/>
            <w:lang w:val="en-US"/>
          </w:rPr>
          <w:delText>.</w:delText>
        </w:r>
      </w:del>
      <w:ins w:id="366" w:author="Bruce Duncan" w:date="2024-02-09T16:01:00Z">
        <w:r w:rsidRPr="009A207F">
          <w:rPr>
            <w:rFonts w:ascii="Times New Roman" w:eastAsia="Times New Roman" w:hAnsi="Times New Roman" w:cs="Times New Roman"/>
            <w:sz w:val="24"/>
            <w:szCs w:val="24"/>
            <w:highlight w:val="green"/>
            <w:lang w:val="en-US"/>
          </w:rPr>
          <w:t>total DALYs attributable</w:t>
        </w:r>
      </w:ins>
      <w:r w:rsidR="00C266A5" w:rsidRPr="009A207F">
        <w:rPr>
          <w:rFonts w:ascii="Times New Roman" w:eastAsia="Times New Roman" w:hAnsi="Times New Roman" w:cs="Times New Roman"/>
          <w:sz w:val="24"/>
          <w:szCs w:val="24"/>
          <w:highlight w:val="green"/>
          <w:lang w:val="en-US"/>
        </w:rPr>
        <w:t xml:space="preserve"> </w:t>
      </w:r>
      <w:ins w:id="367" w:author="Bruce Duncan" w:date="2024-02-09T16:02:00Z">
        <w:r w:rsidRPr="009A207F">
          <w:rPr>
            <w:rFonts w:ascii="Times New Roman" w:eastAsia="Times New Roman" w:hAnsi="Times New Roman" w:cs="Times New Roman"/>
            <w:sz w:val="24"/>
            <w:szCs w:val="24"/>
            <w:highlight w:val="green"/>
            <w:lang w:val="en-US"/>
          </w:rPr>
          <w:t>to this single risk factor</w:t>
        </w:r>
      </w:ins>
      <w:ins w:id="368" w:author="Bruce Duncan" w:date="2024-02-09T16:03:00Z">
        <w:r w:rsidR="007A4E4A" w:rsidRPr="009A207F">
          <w:rPr>
            <w:rFonts w:ascii="Times New Roman" w:eastAsia="Times New Roman" w:hAnsi="Times New Roman" w:cs="Times New Roman"/>
            <w:sz w:val="24"/>
            <w:szCs w:val="24"/>
            <w:highlight w:val="green"/>
            <w:lang w:val="en-US"/>
          </w:rPr>
          <w:t>.</w:t>
        </w:r>
        <w:r w:rsidR="007A4E4A">
          <w:rPr>
            <w:rFonts w:ascii="Times New Roman" w:eastAsia="Times New Roman" w:hAnsi="Times New Roman" w:cs="Times New Roman"/>
            <w:sz w:val="24"/>
            <w:szCs w:val="24"/>
            <w:lang w:val="en-US"/>
          </w:rPr>
          <w:t xml:space="preserve"> Figure 1 depicts age-stan</w:t>
        </w:r>
      </w:ins>
      <w:ins w:id="369" w:author="Bruce Duncan" w:date="2024-02-09T16:04:00Z">
        <w:r w:rsidR="007A4E4A">
          <w:rPr>
            <w:rFonts w:ascii="Times New Roman" w:eastAsia="Times New Roman" w:hAnsi="Times New Roman" w:cs="Times New Roman"/>
            <w:sz w:val="24"/>
            <w:szCs w:val="24"/>
            <w:lang w:val="en-US"/>
          </w:rPr>
          <w:t xml:space="preserve">dardized (left panel) and all-age (right panel) metrics </w:t>
        </w:r>
      </w:ins>
      <w:ins w:id="370" w:author="Bruce Duncan" w:date="2024-02-10T12:04:00Z">
        <w:r w:rsidR="003947E3">
          <w:rPr>
            <w:rFonts w:ascii="Times New Roman" w:eastAsia="Times New Roman" w:hAnsi="Times New Roman" w:cs="Times New Roman"/>
            <w:sz w:val="24"/>
            <w:szCs w:val="24"/>
            <w:lang w:val="en-US"/>
          </w:rPr>
          <w:t xml:space="preserve">forf the South American population </w:t>
        </w:r>
      </w:ins>
      <w:ins w:id="371" w:author="Bruce Duncan" w:date="2024-02-09T16:04:00Z">
        <w:r w:rsidR="007A4E4A">
          <w:rPr>
            <w:rFonts w:ascii="Times New Roman" w:eastAsia="Times New Roman" w:hAnsi="Times New Roman" w:cs="Times New Roman"/>
            <w:sz w:val="24"/>
            <w:szCs w:val="24"/>
            <w:lang w:val="en-US"/>
          </w:rPr>
          <w:t xml:space="preserve">over the period of 1990 to 2019. In 2019, </w:t>
        </w:r>
      </w:ins>
      <w:commentRangeStart w:id="372"/>
      <w:ins w:id="373" w:author="Bruce Duncan" w:date="2024-02-09T16:30:00Z">
        <w:r w:rsidR="00AB1B58">
          <w:rPr>
            <w:rFonts w:ascii="Times New Roman" w:eastAsia="Times New Roman" w:hAnsi="Times New Roman" w:cs="Times New Roman"/>
            <w:sz w:val="24"/>
            <w:szCs w:val="24"/>
            <w:lang w:val="en-US"/>
          </w:rPr>
          <w:t>considering</w:t>
        </w:r>
        <w:commentRangeEnd w:id="372"/>
        <w:r w:rsidR="00AB1B58">
          <w:rPr>
            <w:rStyle w:val="Refdecomentrio"/>
          </w:rPr>
          <w:commentReference w:id="372"/>
        </w:r>
        <w:r w:rsidR="00AB1B58">
          <w:rPr>
            <w:rFonts w:ascii="Times New Roman" w:eastAsia="Times New Roman" w:hAnsi="Times New Roman" w:cs="Times New Roman"/>
            <w:sz w:val="24"/>
            <w:szCs w:val="24"/>
            <w:lang w:val="en-US"/>
          </w:rPr>
          <w:t xml:space="preserve"> all nations together,</w:t>
        </w:r>
      </w:ins>
      <w:ins w:id="374" w:author="Bruce Duncan" w:date="2024-02-09T16:06:00Z">
        <w:r w:rsidR="007A4E4A">
          <w:rPr>
            <w:rFonts w:ascii="Times New Roman" w:eastAsia="Times New Roman" w:hAnsi="Times New Roman" w:cs="Times New Roman"/>
            <w:sz w:val="24"/>
            <w:szCs w:val="24"/>
            <w:lang w:val="en-US"/>
          </w:rPr>
          <w:t xml:space="preserve"> 2010 DALYs were attributable to HFPG</w:t>
        </w:r>
      </w:ins>
      <w:ins w:id="375" w:author="Bruce Duncan" w:date="2024-02-09T16:38:00Z">
        <w:r w:rsidR="00AB1B58">
          <w:rPr>
            <w:rFonts w:ascii="Times New Roman" w:eastAsia="Times New Roman" w:hAnsi="Times New Roman" w:cs="Times New Roman"/>
            <w:sz w:val="24"/>
            <w:szCs w:val="24"/>
            <w:lang w:val="en-US"/>
          </w:rPr>
          <w:t>. Of these,</w:t>
        </w:r>
      </w:ins>
      <w:ins w:id="376" w:author="Bruce Duncan" w:date="2024-02-09T16:06:00Z">
        <w:r w:rsidR="007A4E4A">
          <w:rPr>
            <w:rFonts w:ascii="Times New Roman" w:eastAsia="Times New Roman" w:hAnsi="Times New Roman" w:cs="Times New Roman"/>
            <w:sz w:val="24"/>
            <w:szCs w:val="24"/>
            <w:lang w:val="en-US"/>
          </w:rPr>
          <w:t xml:space="preserve"> </w:t>
        </w:r>
      </w:ins>
      <w:ins w:id="377" w:author="Bruce Duncan" w:date="2024-02-09T16:08:00Z">
        <w:r w:rsidR="007A4E4A">
          <w:rPr>
            <w:rFonts w:ascii="Times New Roman" w:eastAsia="Times New Roman" w:hAnsi="Times New Roman" w:cs="Times New Roman"/>
            <w:sz w:val="24"/>
            <w:szCs w:val="24"/>
            <w:lang w:val="en-US"/>
          </w:rPr>
          <w:t xml:space="preserve">70.4% </w:t>
        </w:r>
      </w:ins>
      <w:ins w:id="378" w:author="Bruce Duncan" w:date="2024-02-09T16:39:00Z">
        <w:r w:rsidR="00AB1B58">
          <w:rPr>
            <w:rFonts w:ascii="Times New Roman" w:eastAsia="Times New Roman" w:hAnsi="Times New Roman" w:cs="Times New Roman"/>
            <w:sz w:val="24"/>
            <w:szCs w:val="24"/>
            <w:lang w:val="en-US"/>
          </w:rPr>
          <w:t xml:space="preserve">were </w:t>
        </w:r>
      </w:ins>
      <w:ins w:id="379" w:author="Bruce Duncan" w:date="2024-02-09T16:08:00Z">
        <w:r w:rsidR="007A4E4A">
          <w:rPr>
            <w:rFonts w:ascii="Times New Roman" w:eastAsia="Times New Roman" w:hAnsi="Times New Roman" w:cs="Times New Roman"/>
            <w:sz w:val="24"/>
            <w:szCs w:val="24"/>
            <w:lang w:val="en-US"/>
          </w:rPr>
          <w:t>from YLLs and 29.6% from YLDs.</w:t>
        </w:r>
      </w:ins>
      <w:ins w:id="380" w:author="Bruce Duncan" w:date="2024-02-09T16:09:00Z">
        <w:r w:rsidR="007A4E4A">
          <w:rPr>
            <w:rFonts w:ascii="Times New Roman" w:eastAsia="Times New Roman" w:hAnsi="Times New Roman" w:cs="Times New Roman"/>
            <w:sz w:val="24"/>
            <w:szCs w:val="24"/>
            <w:lang w:val="en-US"/>
          </w:rPr>
          <w:t xml:space="preserve"> </w:t>
        </w:r>
      </w:ins>
      <w:ins w:id="381" w:author="Bruce Duncan" w:date="2024-02-09T16:12:00Z">
        <w:r w:rsidR="007A4E4A">
          <w:rPr>
            <w:rFonts w:ascii="Times New Roman" w:eastAsia="Times New Roman" w:hAnsi="Times New Roman" w:cs="Times New Roman"/>
            <w:sz w:val="24"/>
            <w:szCs w:val="24"/>
            <w:lang w:val="en-US"/>
          </w:rPr>
          <w:t>O</w:t>
        </w:r>
      </w:ins>
      <w:ins w:id="382" w:author="Bruce Duncan" w:date="2024-02-09T16:11:00Z">
        <w:r w:rsidR="007A4E4A">
          <w:rPr>
            <w:rFonts w:ascii="Times New Roman" w:eastAsia="Times New Roman" w:hAnsi="Times New Roman" w:cs="Times New Roman"/>
            <w:sz w:val="24"/>
            <w:szCs w:val="24"/>
            <w:lang w:val="en-US"/>
          </w:rPr>
          <w:t>ver the 30 year period</w:t>
        </w:r>
      </w:ins>
      <w:ins w:id="383" w:author="Bruce Duncan" w:date="2024-02-09T16:12:00Z">
        <w:r w:rsidR="007A4E4A">
          <w:rPr>
            <w:rFonts w:ascii="Times New Roman" w:eastAsia="Times New Roman" w:hAnsi="Times New Roman" w:cs="Times New Roman"/>
            <w:sz w:val="24"/>
            <w:szCs w:val="24"/>
            <w:lang w:val="en-US"/>
          </w:rPr>
          <w:t>, d</w:t>
        </w:r>
      </w:ins>
      <w:ins w:id="384" w:author="Bruce Duncan" w:date="2024-02-09T16:10:00Z">
        <w:r w:rsidR="007A4E4A">
          <w:rPr>
            <w:rFonts w:ascii="Times New Roman" w:eastAsia="Times New Roman" w:hAnsi="Times New Roman" w:cs="Times New Roman"/>
            <w:sz w:val="24"/>
            <w:szCs w:val="24"/>
            <w:lang w:val="en-US"/>
          </w:rPr>
          <w:t>espite a 31</w:t>
        </w:r>
      </w:ins>
      <w:ins w:id="385" w:author="Bruce Duncan" w:date="2024-02-09T16:12:00Z">
        <w:r w:rsidR="007A4E4A">
          <w:rPr>
            <w:rFonts w:ascii="Times New Roman" w:eastAsia="Times New Roman" w:hAnsi="Times New Roman" w:cs="Times New Roman"/>
            <w:sz w:val="24"/>
            <w:szCs w:val="24"/>
            <w:lang w:val="en-US"/>
          </w:rPr>
          <w:t>.</w:t>
        </w:r>
      </w:ins>
      <w:ins w:id="386" w:author="Bruce Duncan" w:date="2024-02-09T16:10:00Z">
        <w:r w:rsidR="007A4E4A">
          <w:rPr>
            <w:rFonts w:ascii="Times New Roman" w:eastAsia="Times New Roman" w:hAnsi="Times New Roman" w:cs="Times New Roman"/>
            <w:sz w:val="24"/>
            <w:szCs w:val="24"/>
            <w:lang w:val="en-US"/>
          </w:rPr>
          <w:t xml:space="preserve">3% increase in </w:t>
        </w:r>
      </w:ins>
      <w:ins w:id="387" w:author="Bruce Duncan" w:date="2024-02-09T16:11:00Z">
        <w:r w:rsidR="007A4E4A">
          <w:rPr>
            <w:rFonts w:ascii="Times New Roman" w:eastAsia="Times New Roman" w:hAnsi="Times New Roman" w:cs="Times New Roman"/>
            <w:sz w:val="24"/>
            <w:szCs w:val="24"/>
            <w:lang w:val="en-US"/>
          </w:rPr>
          <w:t>the HFPG SEV, a</w:t>
        </w:r>
      </w:ins>
      <w:ins w:id="388" w:author="Bruce Duncan" w:date="2024-02-09T16:09:00Z">
        <w:r w:rsidR="007A4E4A">
          <w:rPr>
            <w:rFonts w:ascii="Times New Roman" w:eastAsia="Times New Roman" w:hAnsi="Times New Roman" w:cs="Times New Roman"/>
            <w:sz w:val="24"/>
            <w:szCs w:val="24"/>
            <w:lang w:val="en-US"/>
          </w:rPr>
          <w:t>ge-standardized rates for deaths</w:t>
        </w:r>
      </w:ins>
      <w:ins w:id="389" w:author="Bruce Duncan" w:date="2024-02-09T16:32:00Z">
        <w:r w:rsidR="00AB1B58">
          <w:rPr>
            <w:rFonts w:ascii="Times New Roman" w:eastAsia="Times New Roman" w:hAnsi="Times New Roman" w:cs="Times New Roman"/>
            <w:sz w:val="24"/>
            <w:szCs w:val="24"/>
            <w:lang w:val="en-US"/>
          </w:rPr>
          <w:t xml:space="preserve"> (down </w:t>
        </w:r>
      </w:ins>
      <w:ins w:id="390" w:author="Bruce Duncan" w:date="2024-02-09T16:37:00Z">
        <w:r w:rsidR="00AB1B58">
          <w:rPr>
            <w:rFonts w:ascii="Times New Roman" w:eastAsia="Times New Roman" w:hAnsi="Times New Roman" w:cs="Times New Roman"/>
            <w:sz w:val="24"/>
            <w:szCs w:val="24"/>
            <w:lang w:val="en-US"/>
          </w:rPr>
          <w:t>30%)</w:t>
        </w:r>
      </w:ins>
      <w:ins w:id="391" w:author="Bruce Duncan" w:date="2024-02-09T16:09:00Z">
        <w:r w:rsidR="007A4E4A">
          <w:rPr>
            <w:rFonts w:ascii="Times New Roman" w:eastAsia="Times New Roman" w:hAnsi="Times New Roman" w:cs="Times New Roman"/>
            <w:sz w:val="24"/>
            <w:szCs w:val="24"/>
            <w:lang w:val="en-US"/>
          </w:rPr>
          <w:t xml:space="preserve">, YLLs </w:t>
        </w:r>
      </w:ins>
      <w:ins w:id="392" w:author="Bruce Duncan" w:date="2024-02-09T16:37:00Z">
        <w:r w:rsidR="00AB1B58">
          <w:rPr>
            <w:rFonts w:ascii="Times New Roman" w:eastAsia="Times New Roman" w:hAnsi="Times New Roman" w:cs="Times New Roman"/>
            <w:sz w:val="24"/>
            <w:szCs w:val="24"/>
            <w:lang w:val="en-US"/>
          </w:rPr>
          <w:t xml:space="preserve">(down 33%) </w:t>
        </w:r>
      </w:ins>
      <w:ins w:id="393" w:author="Bruce Duncan" w:date="2024-02-09T16:09:00Z">
        <w:r w:rsidR="007A4E4A">
          <w:rPr>
            <w:rFonts w:ascii="Times New Roman" w:eastAsia="Times New Roman" w:hAnsi="Times New Roman" w:cs="Times New Roman"/>
            <w:sz w:val="24"/>
            <w:szCs w:val="24"/>
            <w:lang w:val="en-US"/>
          </w:rPr>
          <w:t xml:space="preserve">and DALYs </w:t>
        </w:r>
      </w:ins>
      <w:ins w:id="394" w:author="Bruce Duncan" w:date="2024-02-09T16:37:00Z">
        <w:r w:rsidR="00AB1B58">
          <w:rPr>
            <w:rFonts w:ascii="Times New Roman" w:eastAsia="Times New Roman" w:hAnsi="Times New Roman" w:cs="Times New Roman"/>
            <w:sz w:val="24"/>
            <w:szCs w:val="24"/>
            <w:lang w:val="en-US"/>
          </w:rPr>
          <w:t xml:space="preserve">(down 17%) </w:t>
        </w:r>
      </w:ins>
      <w:ins w:id="395" w:author="Bruce Duncan" w:date="2024-02-09T16:09:00Z">
        <w:r w:rsidR="007A4E4A">
          <w:rPr>
            <w:rFonts w:ascii="Times New Roman" w:eastAsia="Times New Roman" w:hAnsi="Times New Roman" w:cs="Times New Roman"/>
            <w:sz w:val="24"/>
            <w:szCs w:val="24"/>
            <w:lang w:val="en-US"/>
          </w:rPr>
          <w:t>decreased</w:t>
        </w:r>
      </w:ins>
      <w:ins w:id="396" w:author="Bruce Duncan" w:date="2024-02-09T16:12:00Z">
        <w:r w:rsidR="007A4E4A">
          <w:rPr>
            <w:rFonts w:ascii="Times New Roman" w:eastAsia="Times New Roman" w:hAnsi="Times New Roman" w:cs="Times New Roman"/>
            <w:sz w:val="24"/>
            <w:szCs w:val="24"/>
            <w:lang w:val="en-US"/>
          </w:rPr>
          <w:t xml:space="preserve">, </w:t>
        </w:r>
      </w:ins>
      <w:ins w:id="397" w:author="Bruce Duncan" w:date="2024-02-09T16:31:00Z">
        <w:r w:rsidR="00AB1B58">
          <w:rPr>
            <w:rFonts w:ascii="Times New Roman" w:eastAsia="Times New Roman" w:hAnsi="Times New Roman" w:cs="Times New Roman"/>
            <w:sz w:val="24"/>
            <w:szCs w:val="24"/>
            <w:lang w:val="en-US"/>
          </w:rPr>
          <w:t xml:space="preserve">with </w:t>
        </w:r>
      </w:ins>
      <w:ins w:id="398" w:author="Bruce Duncan" w:date="2024-02-09T16:12:00Z">
        <w:r w:rsidR="007A4E4A">
          <w:rPr>
            <w:rFonts w:ascii="Times New Roman" w:eastAsia="Times New Roman" w:hAnsi="Times New Roman" w:cs="Times New Roman"/>
            <w:sz w:val="24"/>
            <w:szCs w:val="24"/>
            <w:lang w:val="en-US"/>
          </w:rPr>
          <w:t>th</w:t>
        </w:r>
      </w:ins>
      <w:ins w:id="399" w:author="Bruce Duncan" w:date="2024-02-09T16:31:00Z">
        <w:r w:rsidR="00AB1B58">
          <w:rPr>
            <w:rFonts w:ascii="Times New Roman" w:eastAsia="Times New Roman" w:hAnsi="Times New Roman" w:cs="Times New Roman"/>
            <w:sz w:val="24"/>
            <w:szCs w:val="24"/>
            <w:lang w:val="en-US"/>
          </w:rPr>
          <w:t>is favorable</w:t>
        </w:r>
      </w:ins>
      <w:ins w:id="400" w:author="Bruce Duncan" w:date="2024-02-09T16:12:00Z">
        <w:r w:rsidR="007A4E4A">
          <w:rPr>
            <w:rFonts w:ascii="Times New Roman" w:eastAsia="Times New Roman" w:hAnsi="Times New Roman" w:cs="Times New Roman"/>
            <w:sz w:val="24"/>
            <w:szCs w:val="24"/>
            <w:lang w:val="en-US"/>
          </w:rPr>
          <w:t xml:space="preserve"> </w:t>
        </w:r>
      </w:ins>
      <w:ins w:id="401" w:author="Bruce Duncan" w:date="2024-02-09T16:31:00Z">
        <w:r w:rsidR="00AB1B58">
          <w:rPr>
            <w:rFonts w:ascii="Times New Roman" w:eastAsia="Times New Roman" w:hAnsi="Times New Roman" w:cs="Times New Roman"/>
            <w:sz w:val="24"/>
            <w:szCs w:val="24"/>
            <w:lang w:val="en-US"/>
          </w:rPr>
          <w:t>trend</w:t>
        </w:r>
      </w:ins>
      <w:ins w:id="402" w:author="Bruce Duncan" w:date="2024-02-09T16:12:00Z">
        <w:r w:rsidR="007A4E4A">
          <w:rPr>
            <w:rFonts w:ascii="Times New Roman" w:eastAsia="Times New Roman" w:hAnsi="Times New Roman" w:cs="Times New Roman"/>
            <w:sz w:val="24"/>
            <w:szCs w:val="24"/>
            <w:lang w:val="en-US"/>
          </w:rPr>
          <w:t xml:space="preserve"> being </w:t>
        </w:r>
      </w:ins>
      <w:ins w:id="403" w:author="Bruce Duncan" w:date="2024-02-10T12:04:00Z">
        <w:r w:rsidR="003947E3">
          <w:rPr>
            <w:rFonts w:ascii="Times New Roman" w:eastAsia="Times New Roman" w:hAnsi="Times New Roman" w:cs="Times New Roman"/>
            <w:sz w:val="24"/>
            <w:szCs w:val="24"/>
            <w:lang w:val="en-US"/>
          </w:rPr>
          <w:t>more prominent</w:t>
        </w:r>
      </w:ins>
      <w:ins w:id="404" w:author="Bruce Duncan" w:date="2024-02-09T16:12:00Z">
        <w:r w:rsidR="007A4E4A">
          <w:rPr>
            <w:rFonts w:ascii="Times New Roman" w:eastAsia="Times New Roman" w:hAnsi="Times New Roman" w:cs="Times New Roman"/>
            <w:sz w:val="24"/>
            <w:szCs w:val="24"/>
            <w:lang w:val="en-US"/>
          </w:rPr>
          <w:t xml:space="preserve"> in the 1990s than recently</w:t>
        </w:r>
      </w:ins>
      <w:ins w:id="405" w:author="Bruce Duncan" w:date="2024-02-09T16:10:00Z">
        <w:r w:rsidR="007A4E4A">
          <w:rPr>
            <w:rFonts w:ascii="Times New Roman" w:eastAsia="Times New Roman" w:hAnsi="Times New Roman" w:cs="Times New Roman"/>
            <w:sz w:val="24"/>
            <w:szCs w:val="24"/>
            <w:lang w:val="en-US"/>
          </w:rPr>
          <w:t>. In contrast</w:t>
        </w:r>
      </w:ins>
      <w:ins w:id="406" w:author="Bruce Duncan" w:date="2024-02-09T16:12:00Z">
        <w:r w:rsidR="007A4E4A">
          <w:rPr>
            <w:rFonts w:ascii="Times New Roman" w:eastAsia="Times New Roman" w:hAnsi="Times New Roman" w:cs="Times New Roman"/>
            <w:sz w:val="24"/>
            <w:szCs w:val="24"/>
            <w:lang w:val="en-US"/>
          </w:rPr>
          <w:t>, YLDs showed a st</w:t>
        </w:r>
      </w:ins>
      <w:ins w:id="407" w:author="Bruce Duncan" w:date="2024-02-09T16:13:00Z">
        <w:r w:rsidR="007A4E4A">
          <w:rPr>
            <w:rFonts w:ascii="Times New Roman" w:eastAsia="Times New Roman" w:hAnsi="Times New Roman" w:cs="Times New Roman"/>
            <w:sz w:val="24"/>
            <w:szCs w:val="24"/>
            <w:lang w:val="en-US"/>
          </w:rPr>
          <w:t xml:space="preserve">eady increase in rate, </w:t>
        </w:r>
      </w:ins>
      <w:ins w:id="408" w:author="Bruce Duncan" w:date="2024-02-10T12:05:00Z">
        <w:r w:rsidR="003947E3">
          <w:rPr>
            <w:rFonts w:ascii="Times New Roman" w:eastAsia="Times New Roman" w:hAnsi="Times New Roman" w:cs="Times New Roman"/>
            <w:sz w:val="24"/>
            <w:szCs w:val="24"/>
            <w:lang w:val="en-US"/>
          </w:rPr>
          <w:t>rising</w:t>
        </w:r>
      </w:ins>
      <w:ins w:id="409" w:author="Bruce Duncan" w:date="2024-02-09T16:13:00Z">
        <w:r w:rsidR="007A4E4A">
          <w:rPr>
            <w:rFonts w:ascii="Times New Roman" w:eastAsia="Times New Roman" w:hAnsi="Times New Roman" w:cs="Times New Roman"/>
            <w:sz w:val="24"/>
            <w:szCs w:val="24"/>
            <w:lang w:val="en-US"/>
          </w:rPr>
          <w:t xml:space="preserve"> 2</w:t>
        </w:r>
      </w:ins>
      <w:ins w:id="410" w:author="Bruce Duncan" w:date="2024-02-09T16:38:00Z">
        <w:r w:rsidR="00AB1B58">
          <w:rPr>
            <w:rFonts w:ascii="Times New Roman" w:eastAsia="Times New Roman" w:hAnsi="Times New Roman" w:cs="Times New Roman"/>
            <w:sz w:val="24"/>
            <w:szCs w:val="24"/>
            <w:lang w:val="en-US"/>
          </w:rPr>
          <w:t>4</w:t>
        </w:r>
      </w:ins>
      <w:ins w:id="411" w:author="Bruce Duncan" w:date="2024-02-09T16:13:00Z">
        <w:r w:rsidR="007A4E4A">
          <w:rPr>
            <w:rFonts w:ascii="Times New Roman" w:eastAsia="Times New Roman" w:hAnsi="Times New Roman" w:cs="Times New Roman"/>
            <w:sz w:val="24"/>
            <w:szCs w:val="24"/>
            <w:lang w:val="en-US"/>
          </w:rPr>
          <w:t>.</w:t>
        </w:r>
      </w:ins>
      <w:ins w:id="412" w:author="Bruce Duncan" w:date="2024-02-09T16:38:00Z">
        <w:r w:rsidR="00AB1B58">
          <w:rPr>
            <w:rFonts w:ascii="Times New Roman" w:eastAsia="Times New Roman" w:hAnsi="Times New Roman" w:cs="Times New Roman"/>
            <w:sz w:val="24"/>
            <w:szCs w:val="24"/>
            <w:lang w:val="en-US"/>
          </w:rPr>
          <w:t>6</w:t>
        </w:r>
      </w:ins>
      <w:ins w:id="413" w:author="Bruce Duncan" w:date="2024-02-09T16:13:00Z">
        <w:r w:rsidR="007A4E4A">
          <w:rPr>
            <w:rFonts w:ascii="Times New Roman" w:eastAsia="Times New Roman" w:hAnsi="Times New Roman" w:cs="Times New Roman"/>
            <w:sz w:val="24"/>
            <w:szCs w:val="24"/>
            <w:lang w:val="en-US"/>
          </w:rPr>
          <w:t xml:space="preserve">% </w:t>
        </w:r>
      </w:ins>
      <w:ins w:id="414" w:author="Bruce Duncan" w:date="2024-02-09T16:38:00Z">
        <w:r w:rsidR="00AB1B58">
          <w:rPr>
            <w:rFonts w:ascii="Times New Roman" w:eastAsia="Times New Roman" w:hAnsi="Times New Roman" w:cs="Times New Roman"/>
            <w:sz w:val="24"/>
            <w:szCs w:val="24"/>
            <w:lang w:val="en-US"/>
          </w:rPr>
          <w:t>over the</w:t>
        </w:r>
      </w:ins>
      <w:ins w:id="415" w:author="Bruce Duncan" w:date="2024-02-10T12:05:00Z">
        <w:r w:rsidR="003947E3">
          <w:rPr>
            <w:rFonts w:ascii="Times New Roman" w:eastAsia="Times New Roman" w:hAnsi="Times New Roman" w:cs="Times New Roman"/>
            <w:sz w:val="24"/>
            <w:szCs w:val="24"/>
            <w:lang w:val="en-US"/>
          </w:rPr>
          <w:t xml:space="preserve"> entire</w:t>
        </w:r>
      </w:ins>
      <w:ins w:id="416" w:author="Bruce Duncan" w:date="2024-02-09T16:38:00Z">
        <w:r w:rsidR="00AB1B58">
          <w:rPr>
            <w:rFonts w:ascii="Times New Roman" w:eastAsia="Times New Roman" w:hAnsi="Times New Roman" w:cs="Times New Roman"/>
            <w:sz w:val="24"/>
            <w:szCs w:val="24"/>
            <w:lang w:val="en-US"/>
          </w:rPr>
          <w:t xml:space="preserve"> period</w:t>
        </w:r>
      </w:ins>
      <w:ins w:id="417" w:author="Bruce Duncan" w:date="2024-02-09T16:14:00Z">
        <w:r w:rsidR="007A4E4A">
          <w:rPr>
            <w:rFonts w:ascii="Times New Roman" w:eastAsia="Times New Roman" w:hAnsi="Times New Roman" w:cs="Times New Roman"/>
            <w:sz w:val="24"/>
            <w:szCs w:val="24"/>
            <w:lang w:val="en-US"/>
          </w:rPr>
          <w:t xml:space="preserve">. All favorable trends </w:t>
        </w:r>
      </w:ins>
      <w:ins w:id="418" w:author="Bruce Duncan" w:date="2024-02-10T12:05:00Z">
        <w:r w:rsidR="003947E3">
          <w:rPr>
            <w:rFonts w:ascii="Times New Roman" w:eastAsia="Times New Roman" w:hAnsi="Times New Roman" w:cs="Times New Roman"/>
            <w:sz w:val="24"/>
            <w:szCs w:val="24"/>
            <w:lang w:val="en-US"/>
          </w:rPr>
          <w:t>were</w:t>
        </w:r>
      </w:ins>
      <w:ins w:id="419" w:author="Bruce Duncan" w:date="2024-02-09T16:14:00Z">
        <w:r w:rsidR="007A4E4A">
          <w:rPr>
            <w:rFonts w:ascii="Times New Roman" w:eastAsia="Times New Roman" w:hAnsi="Times New Roman" w:cs="Times New Roman"/>
            <w:sz w:val="24"/>
            <w:szCs w:val="24"/>
            <w:lang w:val="en-US"/>
          </w:rPr>
          <w:t xml:space="preserve"> lost when one considers all-age metrics</w:t>
        </w:r>
      </w:ins>
      <w:ins w:id="420" w:author="Bruce Duncan" w:date="2024-02-09T16:22:00Z">
        <w:r w:rsidR="00037BBF">
          <w:rPr>
            <w:rFonts w:ascii="Times New Roman" w:eastAsia="Times New Roman" w:hAnsi="Times New Roman" w:cs="Times New Roman"/>
            <w:sz w:val="24"/>
            <w:szCs w:val="24"/>
            <w:lang w:val="en-US"/>
          </w:rPr>
          <w:t xml:space="preserve">. SEV increased </w:t>
        </w:r>
        <w:r w:rsidR="00037BBF" w:rsidRPr="009A207F">
          <w:rPr>
            <w:rFonts w:ascii="Times New Roman" w:eastAsia="Times New Roman" w:hAnsi="Times New Roman" w:cs="Times New Roman"/>
            <w:sz w:val="24"/>
            <w:szCs w:val="24"/>
            <w:highlight w:val="yellow"/>
            <w:lang w:val="en-US"/>
          </w:rPr>
          <w:t>xxx%</w:t>
        </w:r>
      </w:ins>
      <w:ins w:id="421" w:author="Bruce Duncan" w:date="2024-02-09T16:14:00Z">
        <w:r w:rsidR="007A4E4A" w:rsidRPr="009A207F">
          <w:rPr>
            <w:rFonts w:ascii="Times New Roman" w:eastAsia="Times New Roman" w:hAnsi="Times New Roman" w:cs="Times New Roman"/>
            <w:sz w:val="24"/>
            <w:szCs w:val="24"/>
            <w:highlight w:val="yellow"/>
            <w:lang w:val="en-US"/>
          </w:rPr>
          <w:t>,</w:t>
        </w:r>
        <w:r w:rsidR="007A4E4A">
          <w:rPr>
            <w:rFonts w:ascii="Times New Roman" w:eastAsia="Times New Roman" w:hAnsi="Times New Roman" w:cs="Times New Roman"/>
            <w:sz w:val="24"/>
            <w:szCs w:val="24"/>
            <w:lang w:val="en-US"/>
          </w:rPr>
          <w:t xml:space="preserve"> with</w:t>
        </w:r>
      </w:ins>
      <w:ins w:id="422" w:author="Bruce Duncan" w:date="2024-02-09T16:22:00Z">
        <w:r w:rsidR="00BE0624">
          <w:rPr>
            <w:rFonts w:ascii="Times New Roman" w:eastAsia="Times New Roman" w:hAnsi="Times New Roman" w:cs="Times New Roman"/>
            <w:sz w:val="24"/>
            <w:szCs w:val="24"/>
            <w:lang w:val="en-US"/>
          </w:rPr>
          <w:t xml:space="preserve"> accompanying</w:t>
        </w:r>
      </w:ins>
      <w:ins w:id="423" w:author="Bruce Duncan" w:date="2024-02-09T16:14:00Z">
        <w:r w:rsidR="007A4E4A">
          <w:rPr>
            <w:rFonts w:ascii="Times New Roman" w:eastAsia="Times New Roman" w:hAnsi="Times New Roman" w:cs="Times New Roman"/>
            <w:sz w:val="24"/>
            <w:szCs w:val="24"/>
            <w:lang w:val="en-US"/>
          </w:rPr>
          <w:t xml:space="preserve"> </w:t>
        </w:r>
      </w:ins>
      <w:ins w:id="424" w:author="Bruce Duncan" w:date="2024-02-09T16:21:00Z">
        <w:r w:rsidR="007A4E4A">
          <w:rPr>
            <w:rFonts w:ascii="Times New Roman" w:eastAsia="Times New Roman" w:hAnsi="Times New Roman" w:cs="Times New Roman"/>
            <w:sz w:val="24"/>
            <w:szCs w:val="24"/>
            <w:lang w:val="en-US"/>
          </w:rPr>
          <w:t xml:space="preserve">mortality increasing 48.4%, </w:t>
        </w:r>
      </w:ins>
      <w:ins w:id="425" w:author="Bruce Duncan" w:date="2024-02-09T16:20:00Z">
        <w:r w:rsidR="007A4E4A">
          <w:rPr>
            <w:rFonts w:ascii="Times New Roman" w:eastAsia="Times New Roman" w:hAnsi="Times New Roman" w:cs="Times New Roman"/>
            <w:sz w:val="24"/>
            <w:szCs w:val="24"/>
            <w:lang w:val="en-US"/>
          </w:rPr>
          <w:t>YLLs 3</w:t>
        </w:r>
      </w:ins>
      <w:ins w:id="426" w:author="Bruce Duncan" w:date="2024-02-09T16:21:00Z">
        <w:r w:rsidR="007A4E4A">
          <w:rPr>
            <w:rFonts w:ascii="Times New Roman" w:eastAsia="Times New Roman" w:hAnsi="Times New Roman" w:cs="Times New Roman"/>
            <w:sz w:val="24"/>
            <w:szCs w:val="24"/>
            <w:lang w:val="en-US"/>
          </w:rPr>
          <w:t>0.1%, YLDs 110.9%, and DALYs 47.1%</w:t>
        </w:r>
      </w:ins>
      <w:ins w:id="427" w:author="Bruce Duncan" w:date="2024-02-10T12:05:00Z">
        <w:r w:rsidR="003947E3">
          <w:rPr>
            <w:rFonts w:ascii="Times New Roman" w:eastAsia="Times New Roman" w:hAnsi="Times New Roman" w:cs="Times New Roman"/>
            <w:sz w:val="24"/>
            <w:szCs w:val="24"/>
            <w:lang w:val="en-US"/>
          </w:rPr>
          <w:t>.</w:t>
        </w:r>
      </w:ins>
    </w:p>
    <w:p w14:paraId="075A0D1A" w14:textId="7BA2FB9E" w:rsidR="00C266A5" w:rsidRPr="00C266A5" w:rsidRDefault="00AB1B58" w:rsidP="00CF630E">
      <w:pPr>
        <w:spacing w:after="0" w:line="480" w:lineRule="auto"/>
        <w:jc w:val="both"/>
        <w:rPr>
          <w:rFonts w:ascii="Times New Roman" w:eastAsia="Times New Roman" w:hAnsi="Times New Roman" w:cs="Times New Roman"/>
          <w:sz w:val="24"/>
          <w:szCs w:val="24"/>
          <w:lang w:val="en-US"/>
        </w:rPr>
      </w:pPr>
      <w:ins w:id="428" w:author="Bruce Duncan" w:date="2024-02-09T16:23:00Z">
        <w:r>
          <w:rPr>
            <w:rFonts w:ascii="Times New Roman" w:eastAsia="Times New Roman" w:hAnsi="Times New Roman" w:cs="Times New Roman"/>
            <w:sz w:val="24"/>
            <w:szCs w:val="24"/>
            <w:lang w:val="en-US"/>
          </w:rPr>
          <w:t>As seen in Table</w:t>
        </w:r>
      </w:ins>
      <w:ins w:id="429" w:author="Bruce Duncan" w:date="2024-02-09T16:39:00Z">
        <w:r w:rsidR="000A3F01">
          <w:rPr>
            <w:rFonts w:ascii="Times New Roman" w:eastAsia="Times New Roman" w:hAnsi="Times New Roman" w:cs="Times New Roman"/>
            <w:sz w:val="24"/>
            <w:szCs w:val="24"/>
            <w:lang w:val="en-US"/>
          </w:rPr>
          <w:t xml:space="preserve"> 1</w:t>
        </w:r>
      </w:ins>
      <w:ins w:id="430" w:author="Bruce Duncan" w:date="2024-02-09T16:23:00Z">
        <w:r>
          <w:rPr>
            <w:rFonts w:ascii="Times New Roman" w:eastAsia="Times New Roman" w:hAnsi="Times New Roman" w:cs="Times New Roman"/>
            <w:sz w:val="24"/>
            <w:szCs w:val="24"/>
            <w:lang w:val="en-US"/>
          </w:rPr>
          <w:t>, a great deal of variabililty existed in these metrics across nations. In general</w:t>
        </w:r>
      </w:ins>
      <w:ins w:id="431" w:author="Bruce Duncan" w:date="2024-02-09T16:24:00Z">
        <w:r>
          <w:rPr>
            <w:rFonts w:ascii="Times New Roman" w:eastAsia="Times New Roman" w:hAnsi="Times New Roman" w:cs="Times New Roman"/>
            <w:sz w:val="24"/>
            <w:szCs w:val="24"/>
            <w:lang w:val="en-US"/>
          </w:rPr>
          <w:t xml:space="preserve">, rates were </w:t>
        </w:r>
      </w:ins>
      <w:ins w:id="432" w:author="Bruce Duncan" w:date="2024-02-09T16:40:00Z">
        <w:r w:rsidR="000A3F01">
          <w:rPr>
            <w:rFonts w:ascii="Times New Roman" w:eastAsia="Times New Roman" w:hAnsi="Times New Roman" w:cs="Times New Roman"/>
            <w:sz w:val="24"/>
            <w:szCs w:val="24"/>
            <w:lang w:val="en-US"/>
          </w:rPr>
          <w:t>greater</w:t>
        </w:r>
      </w:ins>
      <w:ins w:id="433" w:author="Bruce Duncan" w:date="2024-02-09T16:24:00Z">
        <w:r>
          <w:rPr>
            <w:rFonts w:ascii="Times New Roman" w:eastAsia="Times New Roman" w:hAnsi="Times New Roman" w:cs="Times New Roman"/>
            <w:sz w:val="24"/>
            <w:szCs w:val="24"/>
            <w:lang w:val="en-US"/>
          </w:rPr>
          <w:t xml:space="preserve"> in Venezuela, Suriname, and especially Guyana, and </w:t>
        </w:r>
      </w:ins>
      <w:ins w:id="434" w:author="Bruce Duncan" w:date="2024-02-09T16:40:00Z">
        <w:r w:rsidR="000A3F01">
          <w:rPr>
            <w:rFonts w:ascii="Times New Roman" w:eastAsia="Times New Roman" w:hAnsi="Times New Roman" w:cs="Times New Roman"/>
            <w:sz w:val="24"/>
            <w:szCs w:val="24"/>
            <w:lang w:val="en-US"/>
          </w:rPr>
          <w:t>lower</w:t>
        </w:r>
      </w:ins>
      <w:ins w:id="435" w:author="Bruce Duncan" w:date="2024-02-09T16:24:00Z">
        <w:r>
          <w:rPr>
            <w:rFonts w:ascii="Times New Roman" w:eastAsia="Times New Roman" w:hAnsi="Times New Roman" w:cs="Times New Roman"/>
            <w:sz w:val="24"/>
            <w:szCs w:val="24"/>
            <w:lang w:val="en-US"/>
          </w:rPr>
          <w:t xml:space="preserve"> in Chi</w:t>
        </w:r>
      </w:ins>
      <w:ins w:id="436" w:author="Bruce Duncan" w:date="2024-02-09T16:25:00Z">
        <w:r>
          <w:rPr>
            <w:rFonts w:ascii="Times New Roman" w:eastAsia="Times New Roman" w:hAnsi="Times New Roman" w:cs="Times New Roman"/>
            <w:sz w:val="24"/>
            <w:szCs w:val="24"/>
            <w:lang w:val="en-US"/>
          </w:rPr>
          <w:t xml:space="preserve">le, Uruguay and especially Peru. Guyana´s 2019 DALY rate was </w:t>
        </w:r>
      </w:ins>
      <w:ins w:id="437" w:author="Bruce Duncan" w:date="2024-02-09T16:26:00Z">
        <w:r>
          <w:rPr>
            <w:rFonts w:ascii="Times New Roman" w:eastAsia="Times New Roman" w:hAnsi="Times New Roman" w:cs="Times New Roman"/>
            <w:sz w:val="24"/>
            <w:szCs w:val="24"/>
            <w:lang w:val="en-US"/>
          </w:rPr>
          <w:t xml:space="preserve">5.8 times that of Peru. </w:t>
        </w:r>
      </w:ins>
      <w:ins w:id="438" w:author="Bruce Duncan" w:date="2024-02-10T12:07:00Z">
        <w:r w:rsidR="003947E3">
          <w:rPr>
            <w:rFonts w:ascii="Times New Roman" w:eastAsia="Times New Roman" w:hAnsi="Times New Roman" w:cs="Times New Roman"/>
            <w:sz w:val="24"/>
            <w:szCs w:val="24"/>
            <w:lang w:val="en-US"/>
          </w:rPr>
          <w:t>T</w:t>
        </w:r>
      </w:ins>
      <w:ins w:id="439" w:author="Bruce Duncan" w:date="2024-02-10T12:06:00Z">
        <w:r w:rsidR="003947E3">
          <w:rPr>
            <w:rFonts w:ascii="Times New Roman" w:eastAsia="Times New Roman" w:hAnsi="Times New Roman" w:cs="Times New Roman"/>
            <w:sz w:val="24"/>
            <w:szCs w:val="24"/>
            <w:lang w:val="en-US"/>
          </w:rPr>
          <w:t>hat</w:t>
        </w:r>
      </w:ins>
      <w:ins w:id="440" w:author="Bruce Duncan" w:date="2024-02-09T16:27:00Z">
        <w:r>
          <w:rPr>
            <w:rFonts w:ascii="Times New Roman" w:eastAsia="Times New Roman" w:hAnsi="Times New Roman" w:cs="Times New Roman"/>
            <w:sz w:val="24"/>
            <w:szCs w:val="24"/>
            <w:lang w:val="en-US"/>
          </w:rPr>
          <w:t xml:space="preserve"> exposure to </w:t>
        </w:r>
        <w:r w:rsidR="003947E3">
          <w:rPr>
            <w:rFonts w:ascii="Times New Roman" w:eastAsia="Times New Roman" w:hAnsi="Times New Roman" w:cs="Times New Roman"/>
            <w:sz w:val="24"/>
            <w:szCs w:val="24"/>
            <w:lang w:val="en-US"/>
          </w:rPr>
          <w:t>HFPG</w:t>
        </w:r>
      </w:ins>
      <w:ins w:id="441" w:author="Bruce Duncan" w:date="2024-02-10T12:07:00Z">
        <w:r w:rsidR="003947E3">
          <w:rPr>
            <w:rFonts w:ascii="Times New Roman" w:eastAsia="Times New Roman" w:hAnsi="Times New Roman" w:cs="Times New Roman"/>
            <w:sz w:val="24"/>
            <w:szCs w:val="24"/>
            <w:lang w:val="en-US"/>
          </w:rPr>
          <w:t xml:space="preserve"> was</w:t>
        </w:r>
      </w:ins>
      <w:ins w:id="442" w:author="Bruce Duncan" w:date="2024-02-09T16:27:00Z">
        <w:r>
          <w:rPr>
            <w:rFonts w:ascii="Times New Roman" w:eastAsia="Times New Roman" w:hAnsi="Times New Roman" w:cs="Times New Roman"/>
            <w:sz w:val="24"/>
            <w:szCs w:val="24"/>
            <w:lang w:val="en-US"/>
          </w:rPr>
          <w:t xml:space="preserve"> </w:t>
        </w:r>
      </w:ins>
      <w:ins w:id="443" w:author="Bruce Duncan" w:date="2024-02-10T12:07:00Z">
        <w:r w:rsidR="003947E3">
          <w:rPr>
            <w:rFonts w:ascii="Times New Roman" w:eastAsia="Times New Roman" w:hAnsi="Times New Roman" w:cs="Times New Roman"/>
            <w:sz w:val="24"/>
            <w:szCs w:val="24"/>
            <w:lang w:val="en-US"/>
          </w:rPr>
          <w:t>three</w:t>
        </w:r>
      </w:ins>
      <w:ins w:id="444" w:author="Bruce Duncan" w:date="2024-02-09T16:28:00Z">
        <w:r>
          <w:rPr>
            <w:rFonts w:ascii="Times New Roman" w:eastAsia="Times New Roman" w:hAnsi="Times New Roman" w:cs="Times New Roman"/>
            <w:sz w:val="24"/>
            <w:szCs w:val="24"/>
            <w:lang w:val="en-US"/>
          </w:rPr>
          <w:t xml:space="preserve"> times greater in Guyana</w:t>
        </w:r>
      </w:ins>
      <w:ins w:id="445" w:author="Bruce Duncan" w:date="2024-02-09T16:40:00Z">
        <w:r w:rsidR="000A3F01">
          <w:rPr>
            <w:rFonts w:ascii="Times New Roman" w:eastAsia="Times New Roman" w:hAnsi="Times New Roman" w:cs="Times New Roman"/>
            <w:sz w:val="24"/>
            <w:szCs w:val="24"/>
            <w:lang w:val="en-US"/>
          </w:rPr>
          <w:t xml:space="preserve"> than Peru</w:t>
        </w:r>
      </w:ins>
      <w:ins w:id="446" w:author="Bruce Duncan" w:date="2024-02-09T16:27:00Z">
        <w:r>
          <w:rPr>
            <w:rFonts w:ascii="Times New Roman" w:eastAsia="Times New Roman" w:hAnsi="Times New Roman" w:cs="Times New Roman"/>
            <w:sz w:val="24"/>
            <w:szCs w:val="24"/>
            <w:lang w:val="en-US"/>
          </w:rPr>
          <w:t xml:space="preserve"> </w:t>
        </w:r>
      </w:ins>
      <w:ins w:id="447" w:author="Bruce Duncan" w:date="2024-02-09T16:29:00Z">
        <w:r>
          <w:rPr>
            <w:rFonts w:ascii="Times New Roman" w:eastAsia="Times New Roman" w:hAnsi="Times New Roman" w:cs="Times New Roman"/>
            <w:sz w:val="24"/>
            <w:szCs w:val="24"/>
            <w:lang w:val="en-US"/>
          </w:rPr>
          <w:t xml:space="preserve">may </w:t>
        </w:r>
      </w:ins>
      <w:ins w:id="448" w:author="Bruce Duncan" w:date="2024-02-09T16:27:00Z">
        <w:r>
          <w:rPr>
            <w:rFonts w:ascii="Times New Roman" w:eastAsia="Times New Roman" w:hAnsi="Times New Roman" w:cs="Times New Roman"/>
            <w:sz w:val="24"/>
            <w:szCs w:val="24"/>
            <w:lang w:val="en-US"/>
          </w:rPr>
          <w:t>explain a large part of this</w:t>
        </w:r>
      </w:ins>
      <w:ins w:id="449" w:author="Bruce Duncan" w:date="2024-02-09T16:23:00Z">
        <w:r>
          <w:rPr>
            <w:rFonts w:ascii="Times New Roman" w:eastAsia="Times New Roman" w:hAnsi="Times New Roman" w:cs="Times New Roman"/>
            <w:sz w:val="24"/>
            <w:szCs w:val="24"/>
            <w:lang w:val="en-US"/>
          </w:rPr>
          <w:t xml:space="preserve"> </w:t>
        </w:r>
      </w:ins>
      <w:ins w:id="450" w:author="Bruce Duncan" w:date="2024-02-09T16:28:00Z">
        <w:r>
          <w:rPr>
            <w:rFonts w:ascii="Times New Roman" w:eastAsia="Times New Roman" w:hAnsi="Times New Roman" w:cs="Times New Roman"/>
            <w:sz w:val="24"/>
            <w:szCs w:val="24"/>
            <w:lang w:val="en-US"/>
          </w:rPr>
          <w:t xml:space="preserve">difference in burden. </w:t>
        </w:r>
      </w:ins>
      <w:del w:id="451" w:author="Bruce Duncan" w:date="2024-02-09T16:29:00Z">
        <w:r w:rsidR="00C266A5" w:rsidRPr="00C266A5" w:rsidDel="00AB1B58">
          <w:rPr>
            <w:rFonts w:ascii="Times New Roman" w:eastAsia="Times New Roman" w:hAnsi="Times New Roman" w:cs="Times New Roman"/>
            <w:sz w:val="24"/>
            <w:szCs w:val="24"/>
            <w:lang w:val="en-US"/>
          </w:rPr>
          <w:delText xml:space="preserve">The </w:delText>
        </w:r>
        <w:r w:rsidR="00C266A5" w:rsidRPr="00C266A5" w:rsidDel="00AB1B58">
          <w:rPr>
            <w:rFonts w:ascii="Times New Roman" w:eastAsia="Times New Roman" w:hAnsi="Times New Roman" w:cs="Times New Roman"/>
            <w:sz w:val="24"/>
            <w:szCs w:val="24"/>
            <w:shd w:val="clear" w:color="auto" w:fill="B6D7A8"/>
            <w:lang w:val="en-US"/>
          </w:rPr>
          <w:delText>rate</w:delText>
        </w:r>
        <w:r w:rsidR="00C266A5" w:rsidRPr="00C266A5" w:rsidDel="00AB1B58">
          <w:rPr>
            <w:rFonts w:ascii="Times New Roman" w:eastAsia="Times New Roman" w:hAnsi="Times New Roman" w:cs="Times New Roman"/>
            <w:sz w:val="24"/>
            <w:szCs w:val="24"/>
            <w:lang w:val="en-US"/>
          </w:rPr>
          <w:delText xml:space="preserve"> of </w:delText>
        </w:r>
      </w:del>
      <w:customXmlDelRangeStart w:id="452" w:author="Bruce Duncan" w:date="2024-02-09T16:29:00Z"/>
      <w:sdt>
        <w:sdtPr>
          <w:tag w:val="goog_rdk_29"/>
          <w:id w:val="2054648856"/>
        </w:sdtPr>
        <w:sdtEndPr/>
        <w:sdtContent>
          <w:customXmlDelRangeEnd w:id="452"/>
          <w:commentRangeStart w:id="453"/>
          <w:customXmlDelRangeStart w:id="454" w:author="Bruce Duncan" w:date="2024-02-09T16:29:00Z"/>
        </w:sdtContent>
      </w:sdt>
      <w:customXmlDelRangeEnd w:id="454"/>
      <w:del w:id="455" w:author="Bruce Duncan" w:date="2024-02-09T16:29:00Z">
        <w:r w:rsidR="00C266A5" w:rsidRPr="00C266A5" w:rsidDel="00AB1B58">
          <w:rPr>
            <w:rFonts w:ascii="Times New Roman" w:eastAsia="Times New Roman" w:hAnsi="Times New Roman" w:cs="Times New Roman"/>
            <w:sz w:val="24"/>
            <w:szCs w:val="24"/>
            <w:highlight w:val="yellow"/>
            <w:lang w:val="en-US"/>
          </w:rPr>
          <w:delText>deaths</w:delText>
        </w:r>
        <w:commentRangeEnd w:id="453"/>
        <w:r w:rsidR="00C266A5" w:rsidDel="00AB1B58">
          <w:commentReference w:id="453"/>
        </w:r>
        <w:r w:rsidR="00C266A5" w:rsidRPr="00C266A5" w:rsidDel="00AB1B58">
          <w:rPr>
            <w:rFonts w:ascii="Times New Roman" w:eastAsia="Times New Roman" w:hAnsi="Times New Roman" w:cs="Times New Roman"/>
            <w:sz w:val="24"/>
            <w:szCs w:val="24"/>
            <w:lang w:val="en-US"/>
          </w:rPr>
          <w:delText xml:space="preserve"> attributable to HFPG was highest in Guyana, Suriname, and Venezuela. In contrast, the lowest numbers were found in Peru, Uruguay, and Chile (Table 1). Between 1990 and 2019, the age-standardized mortality rate attributable to HFPG decreased (Figure 1).</w:delText>
        </w:r>
      </w:del>
    </w:p>
    <w:p w14:paraId="24B552BF" w14:textId="011D13AB" w:rsidR="00C266A5" w:rsidRPr="00C266A5" w:rsidDel="00AB1B58" w:rsidRDefault="00C266A5" w:rsidP="00CF630E">
      <w:pPr>
        <w:spacing w:after="0" w:line="480" w:lineRule="auto"/>
        <w:jc w:val="both"/>
        <w:rPr>
          <w:del w:id="456" w:author="Bruce Duncan" w:date="2024-02-09T16:29:00Z"/>
          <w:rFonts w:ascii="Times New Roman" w:eastAsia="Times New Roman" w:hAnsi="Times New Roman" w:cs="Times New Roman"/>
          <w:sz w:val="24"/>
          <w:szCs w:val="24"/>
          <w:lang w:val="en-US"/>
        </w:rPr>
      </w:pPr>
      <w:del w:id="457" w:author="Bruce Duncan" w:date="2024-02-09T16:29:00Z">
        <w:r w:rsidRPr="00C266A5" w:rsidDel="00AB1B58">
          <w:rPr>
            <w:rFonts w:ascii="Times New Roman" w:eastAsia="Times New Roman" w:hAnsi="Times New Roman" w:cs="Times New Roman"/>
            <w:sz w:val="24"/>
            <w:szCs w:val="24"/>
            <w:shd w:val="clear" w:color="auto" w:fill="93C47D"/>
            <w:lang w:val="en-US"/>
          </w:rPr>
          <w:delText>Similarly, the morbidity measures showed the highest and lowest values in the same countries</w:delText>
        </w:r>
        <w:r w:rsidRPr="00C266A5" w:rsidDel="00AB1B58">
          <w:rPr>
            <w:rFonts w:ascii="Times New Roman" w:eastAsia="Times New Roman" w:hAnsi="Times New Roman" w:cs="Times New Roman"/>
            <w:sz w:val="24"/>
            <w:szCs w:val="24"/>
            <w:lang w:val="en-US"/>
          </w:rPr>
          <w:delText xml:space="preserve">. Guyana, Suriname, Venezuela had the highest DALYs, and Peru, Uruguay, and Chile the lowest numbers (Table 1). There was also an overall decrease in age standardized DALYs in South America between 1990 and 2019 (Figure 1). Most of the DALYs were due to YLDs. </w:delText>
        </w:r>
      </w:del>
    </w:p>
    <w:p w14:paraId="5B343AFB" w14:textId="2E47F9B8" w:rsidR="00C266A5" w:rsidRPr="00C266A5" w:rsidDel="00AB1B58" w:rsidRDefault="00C266A5" w:rsidP="00CF630E">
      <w:pPr>
        <w:spacing w:after="0" w:line="480" w:lineRule="auto"/>
        <w:jc w:val="both"/>
        <w:rPr>
          <w:del w:id="458" w:author="Bruce Duncan" w:date="2024-02-09T16:29:00Z"/>
          <w:rFonts w:ascii="Times New Roman" w:eastAsia="Times New Roman" w:hAnsi="Times New Roman" w:cs="Times New Roman"/>
          <w:sz w:val="24"/>
          <w:szCs w:val="24"/>
          <w:lang w:val="en-US"/>
        </w:rPr>
      </w:pPr>
      <w:del w:id="459" w:author="Bruce Duncan" w:date="2024-02-09T16:29:00Z">
        <w:r w:rsidRPr="00C266A5" w:rsidDel="00AB1B58">
          <w:rPr>
            <w:rFonts w:ascii="Times New Roman" w:eastAsia="Times New Roman" w:hAnsi="Times New Roman" w:cs="Times New Roman"/>
            <w:sz w:val="24"/>
            <w:szCs w:val="24"/>
            <w:lang w:val="en-US"/>
          </w:rPr>
          <w:delText>In 2019, Suriname, Venezuela also had the highest YLDs rate, and Peru, Uruguay, and Argentina the lowest YLDs rates (Table 1). On the other hand, YLDs and SEV increased in all the countries from 1990 to 2019 (Figure 1).</w:delText>
        </w:r>
      </w:del>
    </w:p>
    <w:p w14:paraId="7DC7A7F7" w14:textId="439A8645" w:rsidR="00C266A5" w:rsidRPr="00C266A5" w:rsidDel="00AB1B58" w:rsidRDefault="00C266A5" w:rsidP="00CF630E">
      <w:pPr>
        <w:spacing w:after="0" w:line="480" w:lineRule="auto"/>
        <w:jc w:val="both"/>
        <w:rPr>
          <w:del w:id="460" w:author="Bruce Duncan" w:date="2024-02-09T16:29:00Z"/>
          <w:rFonts w:ascii="Times New Roman" w:eastAsia="Times New Roman" w:hAnsi="Times New Roman" w:cs="Times New Roman"/>
          <w:sz w:val="24"/>
          <w:szCs w:val="24"/>
          <w:lang w:val="en-US"/>
        </w:rPr>
      </w:pPr>
      <w:del w:id="461" w:author="Bruce Duncan" w:date="2024-02-09T16:29:00Z">
        <w:r w:rsidRPr="00C266A5" w:rsidDel="00AB1B58">
          <w:rPr>
            <w:rFonts w:ascii="Times New Roman" w:eastAsia="Times New Roman" w:hAnsi="Times New Roman" w:cs="Times New Roman"/>
            <w:sz w:val="24"/>
            <w:szCs w:val="24"/>
            <w:lang w:val="en-US"/>
          </w:rPr>
          <w:delText xml:space="preserve">The rate of age-standardized </w:delText>
        </w:r>
        <w:r w:rsidRPr="00C266A5" w:rsidDel="00AB1B58">
          <w:rPr>
            <w:rFonts w:ascii="Times New Roman" w:eastAsia="Times New Roman" w:hAnsi="Times New Roman" w:cs="Times New Roman"/>
            <w:sz w:val="24"/>
            <w:szCs w:val="24"/>
            <w:shd w:val="clear" w:color="auto" w:fill="FFE599"/>
            <w:lang w:val="en-US"/>
          </w:rPr>
          <w:delText>YLD per 100.000 adults has increased</w:delText>
        </w:r>
        <w:r w:rsidRPr="00C266A5" w:rsidDel="00AB1B58">
          <w:rPr>
            <w:rFonts w:ascii="Times New Roman" w:eastAsia="Times New Roman" w:hAnsi="Times New Roman" w:cs="Times New Roman"/>
            <w:sz w:val="24"/>
            <w:szCs w:val="24"/>
            <w:lang w:val="en-US"/>
          </w:rPr>
          <w:delText xml:space="preserve"> in South America from 1990 to 2019. The same countries that had the highest (Guyana Suriname, Venezuela and lowest rates Peru Uruguay, and Chile of age-standardized DALYs showed the same </w:delText>
        </w:r>
      </w:del>
      <w:customXmlDelRangeStart w:id="462" w:author="Bruce Duncan" w:date="2024-02-09T16:29:00Z"/>
      <w:sdt>
        <w:sdtPr>
          <w:tag w:val="goog_rdk_30"/>
          <w:id w:val="1830937740"/>
        </w:sdtPr>
        <w:sdtEndPr/>
        <w:sdtContent>
          <w:customXmlDelRangeEnd w:id="462"/>
          <w:customXmlDelRangeStart w:id="463" w:author="Bruce Duncan" w:date="2024-02-09T16:29:00Z"/>
        </w:sdtContent>
      </w:sdt>
      <w:customXmlDelRangeEnd w:id="463"/>
      <w:customXmlDelRangeStart w:id="464" w:author="Bruce Duncan" w:date="2024-02-09T16:29:00Z"/>
      <w:sdt>
        <w:sdtPr>
          <w:tag w:val="goog_rdk_31"/>
          <w:id w:val="1076010974"/>
        </w:sdtPr>
        <w:sdtEndPr/>
        <w:sdtContent>
          <w:customXmlDelRangeEnd w:id="464"/>
          <w:customXmlDelRangeStart w:id="465" w:author="Bruce Duncan" w:date="2024-02-09T16:29:00Z"/>
        </w:sdtContent>
      </w:sdt>
      <w:customXmlDelRangeEnd w:id="465"/>
      <w:del w:id="466" w:author="Bruce Duncan" w:date="2024-02-09T16:29:00Z">
        <w:r w:rsidRPr="00C266A5" w:rsidDel="00AB1B58">
          <w:rPr>
            <w:rFonts w:ascii="Times New Roman" w:eastAsia="Times New Roman" w:hAnsi="Times New Roman" w:cs="Times New Roman"/>
            <w:sz w:val="24"/>
            <w:szCs w:val="24"/>
            <w:highlight w:val="yellow"/>
            <w:lang w:val="en-US"/>
          </w:rPr>
          <w:delText>pattern</w:delText>
        </w:r>
        <w:r w:rsidRPr="00C266A5" w:rsidDel="00AB1B58">
          <w:rPr>
            <w:rFonts w:ascii="Times New Roman" w:eastAsia="Times New Roman" w:hAnsi="Times New Roman" w:cs="Times New Roman"/>
            <w:sz w:val="24"/>
            <w:szCs w:val="24"/>
            <w:lang w:val="en-US"/>
          </w:rPr>
          <w:delText xml:space="preserve"> for YLLs (Table 1).</w:delText>
        </w:r>
      </w:del>
    </w:p>
    <w:p w14:paraId="6F83A770" w14:textId="1246FF25" w:rsidR="00C266A5" w:rsidRPr="00C266A5" w:rsidDel="00E672B5" w:rsidRDefault="00C266A5" w:rsidP="00CF630E">
      <w:pPr>
        <w:spacing w:after="0" w:line="480" w:lineRule="auto"/>
        <w:jc w:val="both"/>
        <w:rPr>
          <w:del w:id="467" w:author="Bruce Duncan" w:date="2024-02-09T16:41:00Z"/>
          <w:rFonts w:ascii="Times New Roman" w:eastAsia="Times New Roman" w:hAnsi="Times New Roman" w:cs="Times New Roman"/>
          <w:sz w:val="24"/>
          <w:szCs w:val="24"/>
          <w:shd w:val="clear" w:color="auto" w:fill="93C47D"/>
          <w:lang w:val="en-US"/>
        </w:rPr>
      </w:pPr>
      <w:del w:id="468" w:author="Bruce Duncan" w:date="2024-02-09T16:41:00Z">
        <w:r w:rsidRPr="00C266A5" w:rsidDel="00E672B5">
          <w:rPr>
            <w:rFonts w:ascii="Times New Roman" w:eastAsia="Times New Roman" w:hAnsi="Times New Roman" w:cs="Times New Roman"/>
            <w:sz w:val="24"/>
            <w:szCs w:val="24"/>
            <w:lang w:val="en-US"/>
          </w:rPr>
          <w:delText xml:space="preserve">As shown in Figure 2, while the age-standardized rates for mortality, YLLs and DALYs were falling overall, the all-ages rates for these metrics were consistently rising. </w:delText>
        </w:r>
        <w:r w:rsidRPr="00C266A5" w:rsidDel="00E672B5">
          <w:rPr>
            <w:rFonts w:ascii="Times New Roman" w:eastAsia="Times New Roman" w:hAnsi="Times New Roman" w:cs="Times New Roman"/>
            <w:sz w:val="24"/>
            <w:szCs w:val="24"/>
            <w:shd w:val="clear" w:color="auto" w:fill="93C47D"/>
            <w:lang w:val="en-US"/>
          </w:rPr>
          <w:delText>The age-standardized YLD, in contrast with the other parameters, is rising.</w:delText>
        </w:r>
      </w:del>
    </w:p>
    <w:p w14:paraId="28BB6581" w14:textId="769196E0" w:rsidR="00C266A5" w:rsidRPr="00C266A5" w:rsidRDefault="00C266A5" w:rsidP="00CF630E">
      <w:pPr>
        <w:spacing w:after="0" w:line="480" w:lineRule="auto"/>
        <w:jc w:val="both"/>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Regarding the annual</w:t>
      </w:r>
      <w:ins w:id="469" w:author="Bruce Duncan" w:date="2024-02-10T12:07:00Z">
        <w:r w:rsidR="001B33F4">
          <w:rPr>
            <w:rFonts w:ascii="Times New Roman" w:eastAsia="Times New Roman" w:hAnsi="Times New Roman" w:cs="Times New Roman"/>
            <w:sz w:val="24"/>
            <w:szCs w:val="24"/>
            <w:lang w:val="en-US"/>
          </w:rPr>
          <w:t>ized</w:t>
        </w:r>
      </w:ins>
      <w:r w:rsidRPr="00C266A5">
        <w:rPr>
          <w:rFonts w:ascii="Times New Roman" w:eastAsia="Times New Roman" w:hAnsi="Times New Roman" w:cs="Times New Roman"/>
          <w:sz w:val="24"/>
          <w:szCs w:val="24"/>
          <w:lang w:val="en-US"/>
        </w:rPr>
        <w:t xml:space="preserve"> rate of change of age-standardized </w:t>
      </w:r>
      <w:del w:id="470" w:author="Bruce Duncan" w:date="2024-02-09T16:44:00Z">
        <w:r w:rsidRPr="00C266A5" w:rsidDel="0060275F">
          <w:rPr>
            <w:rFonts w:ascii="Times New Roman" w:eastAsia="Times New Roman" w:hAnsi="Times New Roman" w:cs="Times New Roman"/>
            <w:sz w:val="24"/>
            <w:szCs w:val="24"/>
            <w:lang w:val="en-US"/>
          </w:rPr>
          <w:delText xml:space="preserve">DALYs, YLLs, YLDs, deaths, and SEV </w:delText>
        </w:r>
      </w:del>
      <w:ins w:id="471" w:author="Bruce Duncan" w:date="2024-02-09T16:44:00Z">
        <w:r w:rsidR="0060275F">
          <w:rPr>
            <w:rFonts w:ascii="Times New Roman" w:eastAsia="Times New Roman" w:hAnsi="Times New Roman" w:cs="Times New Roman"/>
            <w:sz w:val="24"/>
            <w:szCs w:val="24"/>
            <w:lang w:val="en-US"/>
          </w:rPr>
          <w:t xml:space="preserve">metrics </w:t>
        </w:r>
      </w:ins>
      <w:r w:rsidRPr="00C266A5">
        <w:rPr>
          <w:rFonts w:ascii="Times New Roman" w:eastAsia="Times New Roman" w:hAnsi="Times New Roman" w:cs="Times New Roman"/>
          <w:sz w:val="24"/>
          <w:szCs w:val="24"/>
          <w:lang w:val="en-US"/>
        </w:rPr>
        <w:t xml:space="preserve">overtime, </w:t>
      </w:r>
      <w:ins w:id="472" w:author="Bruce Duncan" w:date="2024-02-10T12:07:00Z">
        <w:r w:rsidR="001B33F4" w:rsidRPr="00C266A5">
          <w:rPr>
            <w:rFonts w:ascii="Times New Roman" w:eastAsia="Times New Roman" w:hAnsi="Times New Roman" w:cs="Times New Roman"/>
            <w:sz w:val="24"/>
            <w:szCs w:val="24"/>
            <w:lang w:val="en-US"/>
          </w:rPr>
          <w:t>Brazil, Colombia, and Guyana had  negative rate</w:t>
        </w:r>
      </w:ins>
      <w:ins w:id="473" w:author="Bruce Duncan" w:date="2024-02-10T12:08:00Z">
        <w:r w:rsidR="001B33F4">
          <w:rPr>
            <w:rFonts w:ascii="Times New Roman" w:eastAsia="Times New Roman" w:hAnsi="Times New Roman" w:cs="Times New Roman"/>
            <w:sz w:val="24"/>
            <w:szCs w:val="24"/>
            <w:lang w:val="en-US"/>
          </w:rPr>
          <w:t>s</w:t>
        </w:r>
      </w:ins>
      <w:ins w:id="474" w:author="Bruce Duncan" w:date="2024-02-10T12:07:00Z">
        <w:r w:rsidR="001B33F4" w:rsidRPr="00C266A5">
          <w:rPr>
            <w:rFonts w:ascii="Times New Roman" w:eastAsia="Times New Roman" w:hAnsi="Times New Roman" w:cs="Times New Roman"/>
            <w:sz w:val="24"/>
            <w:szCs w:val="24"/>
            <w:lang w:val="en-US"/>
          </w:rPr>
          <w:t xml:space="preserve"> </w:t>
        </w:r>
      </w:ins>
      <w:ins w:id="475" w:author="Bruce Duncan" w:date="2024-02-10T12:08:00Z">
        <w:r w:rsidR="001B33F4">
          <w:rPr>
            <w:rFonts w:ascii="Times New Roman" w:eastAsia="Times New Roman" w:hAnsi="Times New Roman" w:cs="Times New Roman"/>
            <w:sz w:val="24"/>
            <w:szCs w:val="24"/>
            <w:lang w:val="en-US"/>
          </w:rPr>
          <w:t xml:space="preserve">in </w:t>
        </w:r>
      </w:ins>
      <w:ins w:id="476" w:author="Bruce Duncan" w:date="2024-02-09T16:44:00Z">
        <w:r w:rsidR="0060275F" w:rsidRPr="00C266A5">
          <w:rPr>
            <w:rFonts w:ascii="Times New Roman" w:eastAsia="Times New Roman" w:hAnsi="Times New Roman" w:cs="Times New Roman"/>
            <w:sz w:val="24"/>
            <w:szCs w:val="24"/>
            <w:lang w:val="en-US"/>
          </w:rPr>
          <w:t>deaths, YLLs, and DALYs</w:t>
        </w:r>
      </w:ins>
      <w:del w:id="477" w:author="Bruce Duncan" w:date="2024-02-10T12:07:00Z">
        <w:r w:rsidRPr="00C266A5" w:rsidDel="001B33F4">
          <w:rPr>
            <w:rFonts w:ascii="Times New Roman" w:eastAsia="Times New Roman" w:hAnsi="Times New Roman" w:cs="Times New Roman"/>
            <w:sz w:val="24"/>
            <w:szCs w:val="24"/>
            <w:lang w:val="en-US"/>
          </w:rPr>
          <w:delText>Brazil, Colombia, and Guyana had a negative rate of change</w:delText>
        </w:r>
      </w:del>
      <w:ins w:id="478" w:author="Bruce Duncan" w:date="2024-02-09T16:44:00Z">
        <w:r w:rsidR="0060275F">
          <w:rPr>
            <w:rFonts w:ascii="Times New Roman" w:eastAsia="Times New Roman" w:hAnsi="Times New Roman" w:cs="Times New Roman"/>
            <w:sz w:val="24"/>
            <w:szCs w:val="24"/>
            <w:lang w:val="en-US"/>
          </w:rPr>
          <w:t>, producing a</w:t>
        </w:r>
      </w:ins>
      <w:del w:id="479" w:author="Bruce Duncan" w:date="2024-02-09T16:44:00Z">
        <w:r w:rsidRPr="00C266A5" w:rsidDel="0060275F">
          <w:rPr>
            <w:rFonts w:ascii="Times New Roman" w:eastAsia="Times New Roman" w:hAnsi="Times New Roman" w:cs="Times New Roman"/>
            <w:sz w:val="24"/>
            <w:szCs w:val="24"/>
            <w:lang w:val="en-US"/>
          </w:rPr>
          <w:delText xml:space="preserve"> (</w:delText>
        </w:r>
      </w:del>
      <w:ins w:id="480" w:author="Bruce Duncan" w:date="2024-02-09T16:44:00Z">
        <w:r w:rsidR="0060275F">
          <w:rPr>
            <w:rFonts w:ascii="Times New Roman" w:eastAsia="Times New Roman" w:hAnsi="Times New Roman" w:cs="Times New Roman"/>
            <w:sz w:val="24"/>
            <w:szCs w:val="24"/>
            <w:lang w:val="en-US"/>
          </w:rPr>
          <w:t xml:space="preserve"> </w:t>
        </w:r>
      </w:ins>
      <w:r w:rsidRPr="00C266A5">
        <w:rPr>
          <w:rFonts w:ascii="Times New Roman" w:eastAsia="Times New Roman" w:hAnsi="Times New Roman" w:cs="Times New Roman"/>
          <w:sz w:val="24"/>
          <w:szCs w:val="24"/>
          <w:lang w:val="en-US"/>
        </w:rPr>
        <w:t>shrinking burden</w:t>
      </w:r>
      <w:ins w:id="481" w:author="Bruce Duncan" w:date="2024-02-10T12:08:00Z">
        <w:r w:rsidR="001B33F4">
          <w:rPr>
            <w:rFonts w:ascii="Times New Roman" w:eastAsia="Times New Roman" w:hAnsi="Times New Roman" w:cs="Times New Roman"/>
            <w:sz w:val="24"/>
            <w:szCs w:val="24"/>
            <w:lang w:val="en-US"/>
          </w:rPr>
          <w:t>, w</w:t>
        </w:r>
      </w:ins>
      <w:ins w:id="482" w:author="Bruce Duncan" w:date="2024-02-09T16:44:00Z">
        <w:r w:rsidR="0060275F">
          <w:rPr>
            <w:rFonts w:ascii="Times New Roman" w:eastAsia="Times New Roman" w:hAnsi="Times New Roman" w:cs="Times New Roman"/>
            <w:sz w:val="24"/>
            <w:szCs w:val="24"/>
            <w:lang w:val="en-US"/>
          </w:rPr>
          <w:t xml:space="preserve">hile </w:t>
        </w:r>
      </w:ins>
      <w:ins w:id="483" w:author="Bruce Duncan" w:date="2024-02-09T16:45:00Z">
        <w:r w:rsidR="0060275F">
          <w:rPr>
            <w:rFonts w:ascii="Times New Roman" w:eastAsia="Times New Roman" w:hAnsi="Times New Roman" w:cs="Times New Roman"/>
            <w:sz w:val="24"/>
            <w:szCs w:val="24"/>
            <w:lang w:val="en-US"/>
          </w:rPr>
          <w:t>Paraguay and Ecuador presented positive annual</w:t>
        </w:r>
      </w:ins>
      <w:ins w:id="484" w:author="Bruce Duncan" w:date="2024-02-10T12:08:00Z">
        <w:r w:rsidR="001B33F4">
          <w:rPr>
            <w:rFonts w:ascii="Times New Roman" w:eastAsia="Times New Roman" w:hAnsi="Times New Roman" w:cs="Times New Roman"/>
            <w:sz w:val="24"/>
            <w:szCs w:val="24"/>
            <w:lang w:val="en-US"/>
          </w:rPr>
          <w:t>ized</w:t>
        </w:r>
      </w:ins>
      <w:ins w:id="485" w:author="Bruce Duncan" w:date="2024-02-09T16:45:00Z">
        <w:r w:rsidR="0060275F">
          <w:rPr>
            <w:rFonts w:ascii="Times New Roman" w:eastAsia="Times New Roman" w:hAnsi="Times New Roman" w:cs="Times New Roman"/>
            <w:sz w:val="24"/>
            <w:szCs w:val="24"/>
            <w:lang w:val="en-US"/>
          </w:rPr>
          <w:t xml:space="preserve"> changes</w:t>
        </w:r>
      </w:ins>
      <w:del w:id="486" w:author="Bruce Duncan" w:date="2024-02-09T16:45:00Z">
        <w:r w:rsidRPr="00C266A5" w:rsidDel="0060275F">
          <w:rPr>
            <w:rFonts w:ascii="Times New Roman" w:eastAsia="Times New Roman" w:hAnsi="Times New Roman" w:cs="Times New Roman"/>
            <w:sz w:val="24"/>
            <w:szCs w:val="24"/>
            <w:lang w:val="en-US"/>
          </w:rPr>
          <w:delText xml:space="preserve">) for </w:delText>
        </w:r>
      </w:del>
      <w:del w:id="487" w:author="Bruce Duncan" w:date="2024-02-09T16:44:00Z">
        <w:r w:rsidRPr="00C266A5" w:rsidDel="0060275F">
          <w:rPr>
            <w:rFonts w:ascii="Times New Roman" w:eastAsia="Times New Roman" w:hAnsi="Times New Roman" w:cs="Times New Roman"/>
            <w:sz w:val="24"/>
            <w:szCs w:val="24"/>
            <w:lang w:val="en-US"/>
          </w:rPr>
          <w:delText xml:space="preserve">DALYs, YLLs, and deaths </w:delText>
        </w:r>
      </w:del>
      <w:del w:id="488" w:author="Bruce Duncan" w:date="2024-02-09T16:45:00Z">
        <w:r w:rsidRPr="00C266A5" w:rsidDel="0060275F">
          <w:rPr>
            <w:rFonts w:ascii="Times New Roman" w:eastAsia="Times New Roman" w:hAnsi="Times New Roman" w:cs="Times New Roman"/>
            <w:sz w:val="24"/>
            <w:szCs w:val="24"/>
            <w:lang w:val="en-US"/>
          </w:rPr>
          <w:delText>(Argentina, Brazil, Chile, Colombia, Guyana, and Peru)</w:delText>
        </w:r>
      </w:del>
      <w:ins w:id="489" w:author="Bruce Duncan" w:date="2024-02-09T16:45:00Z">
        <w:r w:rsidR="0060275F">
          <w:rPr>
            <w:rFonts w:ascii="Times New Roman" w:eastAsia="Times New Roman" w:hAnsi="Times New Roman" w:cs="Times New Roman"/>
            <w:sz w:val="24"/>
            <w:szCs w:val="24"/>
            <w:lang w:val="en-US"/>
          </w:rPr>
          <w:t xml:space="preserve">. In contrast to this variability, </w:t>
        </w:r>
      </w:ins>
      <w:del w:id="490" w:author="Bruce Duncan" w:date="2024-02-09T16:45:00Z">
        <w:r w:rsidRPr="00C266A5" w:rsidDel="0060275F">
          <w:rPr>
            <w:rFonts w:ascii="Times New Roman" w:eastAsia="Times New Roman" w:hAnsi="Times New Roman" w:cs="Times New Roman"/>
            <w:sz w:val="24"/>
            <w:szCs w:val="24"/>
            <w:lang w:val="en-US"/>
          </w:rPr>
          <w:delText xml:space="preserve">. In contrast, </w:delText>
        </w:r>
      </w:del>
      <w:r w:rsidRPr="00C266A5">
        <w:rPr>
          <w:rFonts w:ascii="Times New Roman" w:eastAsia="Times New Roman" w:hAnsi="Times New Roman" w:cs="Times New Roman"/>
          <w:sz w:val="24"/>
          <w:szCs w:val="24"/>
          <w:lang w:val="en-US"/>
        </w:rPr>
        <w:t xml:space="preserve">all the countries have had a positive </w:t>
      </w:r>
      <w:ins w:id="491" w:author="Bruce Duncan" w:date="2024-02-10T12:09:00Z">
        <w:r w:rsidR="001B33F4">
          <w:rPr>
            <w:rFonts w:ascii="Times New Roman" w:eastAsia="Times New Roman" w:hAnsi="Times New Roman" w:cs="Times New Roman"/>
            <w:sz w:val="24"/>
            <w:szCs w:val="24"/>
            <w:lang w:val="en-US"/>
          </w:rPr>
          <w:t xml:space="preserve">annualized </w:t>
        </w:r>
      </w:ins>
      <w:r w:rsidRPr="00C266A5">
        <w:rPr>
          <w:rFonts w:ascii="Times New Roman" w:eastAsia="Times New Roman" w:hAnsi="Times New Roman" w:cs="Times New Roman"/>
          <w:sz w:val="24"/>
          <w:szCs w:val="24"/>
          <w:lang w:val="en-US"/>
        </w:rPr>
        <w:t>rate of change (</w:t>
      </w:r>
      <w:ins w:id="492" w:author="Bruce Duncan" w:date="2024-02-10T12:09:00Z">
        <w:r w:rsidR="001B33F4">
          <w:rPr>
            <w:rFonts w:ascii="Times New Roman" w:eastAsia="Times New Roman" w:hAnsi="Times New Roman" w:cs="Times New Roman"/>
            <w:sz w:val="24"/>
            <w:szCs w:val="24"/>
            <w:lang w:val="en-US"/>
          </w:rPr>
          <w:t xml:space="preserve">a </w:t>
        </w:r>
      </w:ins>
      <w:r w:rsidRPr="00C266A5">
        <w:rPr>
          <w:rFonts w:ascii="Times New Roman" w:eastAsia="Times New Roman" w:hAnsi="Times New Roman" w:cs="Times New Roman"/>
          <w:sz w:val="24"/>
          <w:szCs w:val="24"/>
          <w:lang w:val="en-US"/>
        </w:rPr>
        <w:t>growing burden) for YLDs and</w:t>
      </w:r>
      <w:ins w:id="493" w:author="Bruce Duncan" w:date="2024-02-10T12:09:00Z">
        <w:r w:rsidR="001B33F4">
          <w:rPr>
            <w:rFonts w:ascii="Times New Roman" w:eastAsia="Times New Roman" w:hAnsi="Times New Roman" w:cs="Times New Roman"/>
            <w:sz w:val="24"/>
            <w:szCs w:val="24"/>
            <w:lang w:val="en-US"/>
          </w:rPr>
          <w:t xml:space="preserve"> an increasing</w:t>
        </w:r>
      </w:ins>
      <w:r w:rsidRPr="00C266A5">
        <w:rPr>
          <w:rFonts w:ascii="Times New Roman" w:eastAsia="Times New Roman" w:hAnsi="Times New Roman" w:cs="Times New Roman"/>
          <w:sz w:val="24"/>
          <w:szCs w:val="24"/>
          <w:lang w:val="en-US"/>
        </w:rPr>
        <w:t xml:space="preserve"> SEV (Figure 2)</w:t>
      </w:r>
      <w:ins w:id="494" w:author="Bruce Duncan" w:date="2024-02-09T16:53:00Z">
        <w:r w:rsidR="0060275F">
          <w:rPr>
            <w:rFonts w:ascii="Times New Roman" w:eastAsia="Times New Roman" w:hAnsi="Times New Roman" w:cs="Times New Roman"/>
            <w:sz w:val="24"/>
            <w:szCs w:val="24"/>
            <w:lang w:val="en-US"/>
          </w:rPr>
          <w:t>, with a notable ris</w:t>
        </w:r>
      </w:ins>
      <w:ins w:id="495" w:author="Bruce Duncan" w:date="2024-02-10T12:09:00Z">
        <w:r w:rsidR="001B33F4">
          <w:rPr>
            <w:rFonts w:ascii="Times New Roman" w:eastAsia="Times New Roman" w:hAnsi="Times New Roman" w:cs="Times New Roman"/>
            <w:sz w:val="24"/>
            <w:szCs w:val="24"/>
            <w:lang w:val="en-US"/>
          </w:rPr>
          <w:t>e</w:t>
        </w:r>
      </w:ins>
      <w:ins w:id="496" w:author="Bruce Duncan" w:date="2024-02-09T16:53:00Z">
        <w:r w:rsidR="0060275F">
          <w:rPr>
            <w:rFonts w:ascii="Times New Roman" w:eastAsia="Times New Roman" w:hAnsi="Times New Roman" w:cs="Times New Roman"/>
            <w:sz w:val="24"/>
            <w:szCs w:val="24"/>
            <w:lang w:val="en-US"/>
          </w:rPr>
          <w:t xml:space="preserve"> in </w:t>
        </w:r>
      </w:ins>
      <w:ins w:id="497" w:author="Bruce Duncan" w:date="2024-02-10T12:09:00Z">
        <w:r w:rsidR="001B33F4">
          <w:rPr>
            <w:rFonts w:ascii="Times New Roman" w:eastAsia="Times New Roman" w:hAnsi="Times New Roman" w:cs="Times New Roman"/>
            <w:sz w:val="24"/>
            <w:szCs w:val="24"/>
            <w:lang w:val="en-US"/>
          </w:rPr>
          <w:t>the latter</w:t>
        </w:r>
      </w:ins>
      <w:ins w:id="498" w:author="Bruce Duncan" w:date="2024-02-09T16:53:00Z">
        <w:r w:rsidR="0060275F">
          <w:rPr>
            <w:rFonts w:ascii="Times New Roman" w:eastAsia="Times New Roman" w:hAnsi="Times New Roman" w:cs="Times New Roman"/>
            <w:sz w:val="24"/>
            <w:szCs w:val="24"/>
            <w:lang w:val="en-US"/>
          </w:rPr>
          <w:t xml:space="preserve"> in Uruguay</w:t>
        </w:r>
      </w:ins>
      <w:r w:rsidRPr="00C266A5">
        <w:rPr>
          <w:rFonts w:ascii="Times New Roman" w:eastAsia="Times New Roman" w:hAnsi="Times New Roman" w:cs="Times New Roman"/>
          <w:sz w:val="24"/>
          <w:szCs w:val="24"/>
          <w:lang w:val="en-US"/>
        </w:rPr>
        <w:t xml:space="preserve">. </w:t>
      </w:r>
      <w:del w:id="499" w:author="Bruce Duncan" w:date="2024-02-10T12:09:00Z">
        <w:r w:rsidRPr="00C266A5" w:rsidDel="001B33F4">
          <w:rPr>
            <w:rFonts w:ascii="Times New Roman" w:eastAsia="Times New Roman" w:hAnsi="Times New Roman" w:cs="Times New Roman"/>
            <w:sz w:val="24"/>
            <w:szCs w:val="24"/>
            <w:lang w:val="en-US"/>
          </w:rPr>
          <w:delText xml:space="preserve">There </w:delText>
        </w:r>
      </w:del>
      <w:ins w:id="500" w:author="Bruce Duncan" w:date="2024-02-10T12:09:00Z">
        <w:r w:rsidR="001B33F4">
          <w:rPr>
            <w:rFonts w:ascii="Times New Roman" w:eastAsia="Times New Roman" w:hAnsi="Times New Roman" w:cs="Times New Roman"/>
            <w:sz w:val="24"/>
            <w:szCs w:val="24"/>
            <w:lang w:val="en-US"/>
          </w:rPr>
          <w:t>We found</w:t>
        </w:r>
      </w:ins>
      <w:del w:id="501" w:author="Bruce Duncan" w:date="2024-02-10T12:09:00Z">
        <w:r w:rsidRPr="00C266A5" w:rsidDel="001B33F4">
          <w:rPr>
            <w:rFonts w:ascii="Times New Roman" w:eastAsia="Times New Roman" w:hAnsi="Times New Roman" w:cs="Times New Roman"/>
            <w:sz w:val="24"/>
            <w:szCs w:val="24"/>
            <w:lang w:val="en-US"/>
          </w:rPr>
          <w:delText>was</w:delText>
        </w:r>
      </w:del>
      <w:r w:rsidRPr="00C266A5">
        <w:rPr>
          <w:rFonts w:ascii="Times New Roman" w:eastAsia="Times New Roman" w:hAnsi="Times New Roman" w:cs="Times New Roman"/>
          <w:sz w:val="24"/>
          <w:szCs w:val="24"/>
          <w:lang w:val="en-US"/>
        </w:rPr>
        <w:t xml:space="preserve"> no clear correlation between </w:t>
      </w:r>
      <w:del w:id="502" w:author="Bruce Duncan" w:date="2024-02-10T12:10:00Z">
        <w:r w:rsidRPr="00C266A5" w:rsidDel="001B33F4">
          <w:rPr>
            <w:rFonts w:ascii="Times New Roman" w:eastAsia="Times New Roman" w:hAnsi="Times New Roman" w:cs="Times New Roman"/>
            <w:sz w:val="24"/>
            <w:szCs w:val="24"/>
            <w:lang w:val="en-US"/>
          </w:rPr>
          <w:delText xml:space="preserve">the </w:delText>
        </w:r>
      </w:del>
      <w:r w:rsidRPr="00C266A5">
        <w:rPr>
          <w:rFonts w:ascii="Times New Roman" w:eastAsia="Times New Roman" w:hAnsi="Times New Roman" w:cs="Times New Roman"/>
          <w:sz w:val="24"/>
          <w:szCs w:val="24"/>
          <w:lang w:val="en-US"/>
        </w:rPr>
        <w:t xml:space="preserve">rate of change (1990 to 2019) </w:t>
      </w:r>
      <w:ins w:id="503" w:author="Bruce Duncan" w:date="2024-02-10T12:10:00Z">
        <w:r w:rsidR="001B33F4">
          <w:rPr>
            <w:rFonts w:ascii="Times New Roman" w:eastAsia="Times New Roman" w:hAnsi="Times New Roman" w:cs="Times New Roman"/>
            <w:sz w:val="24"/>
            <w:szCs w:val="24"/>
            <w:lang w:val="en-US"/>
          </w:rPr>
          <w:t xml:space="preserve">of the metrics </w:t>
        </w:r>
      </w:ins>
      <w:r w:rsidRPr="00C266A5">
        <w:rPr>
          <w:rFonts w:ascii="Times New Roman" w:eastAsia="Times New Roman" w:hAnsi="Times New Roman" w:cs="Times New Roman"/>
          <w:sz w:val="24"/>
          <w:szCs w:val="24"/>
          <w:lang w:val="en-US"/>
        </w:rPr>
        <w:t xml:space="preserve">and SDI (2019) across countries (Figure </w:t>
      </w:r>
      <w:sdt>
        <w:sdtPr>
          <w:tag w:val="goog_rdk_32"/>
          <w:id w:val="-1037972654"/>
        </w:sdtPr>
        <w:sdtEndPr/>
        <w:sdtContent/>
      </w:sdt>
      <w:sdt>
        <w:sdtPr>
          <w:tag w:val="goog_rdk_33"/>
          <w:id w:val="1880353391"/>
        </w:sdtPr>
        <w:sdtEndPr/>
        <w:sdtContent/>
      </w:sdt>
      <w:r w:rsidRPr="00C266A5">
        <w:rPr>
          <w:rFonts w:ascii="Times New Roman" w:eastAsia="Times New Roman" w:hAnsi="Times New Roman" w:cs="Times New Roman"/>
          <w:sz w:val="24"/>
          <w:szCs w:val="24"/>
          <w:lang w:val="en-US"/>
        </w:rPr>
        <w:t>3).</w:t>
      </w:r>
    </w:p>
    <w:p w14:paraId="40291401" w14:textId="2991BE0C" w:rsidR="009E5D9C" w:rsidRDefault="0060275F" w:rsidP="00CF630E">
      <w:pPr>
        <w:shd w:val="clear" w:color="auto" w:fill="FFFFFF"/>
        <w:spacing w:after="0" w:line="480" w:lineRule="auto"/>
        <w:ind w:firstLine="720"/>
        <w:jc w:val="both"/>
        <w:rPr>
          <w:rFonts w:ascii="Times New Roman" w:eastAsia="Times New Roman" w:hAnsi="Times New Roman" w:cs="Times New Roman"/>
          <w:sz w:val="24"/>
          <w:szCs w:val="24"/>
          <w:lang w:val="en-US"/>
        </w:rPr>
      </w:pPr>
      <w:ins w:id="504" w:author="Bruce Duncan" w:date="2024-02-09T16:46:00Z">
        <w:r>
          <w:rPr>
            <w:rFonts w:ascii="Times New Roman" w:eastAsia="Times New Roman" w:hAnsi="Times New Roman" w:cs="Times New Roman"/>
            <w:sz w:val="24"/>
            <w:szCs w:val="24"/>
            <w:lang w:val="en-US"/>
          </w:rPr>
          <w:lastRenderedPageBreak/>
          <w:t>Figure 4 depects the change over time of exposure (SEV) for HFPG (</w:t>
        </w:r>
      </w:ins>
      <w:commentRangeStart w:id="505"/>
      <w:ins w:id="506" w:author="Bruce Duncan" w:date="2024-02-09T16:47:00Z">
        <w:r>
          <w:rPr>
            <w:rFonts w:ascii="Times New Roman" w:eastAsia="Times New Roman" w:hAnsi="Times New Roman" w:cs="Times New Roman"/>
            <w:sz w:val="24"/>
            <w:szCs w:val="24"/>
            <w:lang w:val="en-US"/>
          </w:rPr>
          <w:t xml:space="preserve">broader </w:t>
        </w:r>
        <w:commentRangeEnd w:id="505"/>
        <w:r>
          <w:rPr>
            <w:rStyle w:val="Refdecomentrio"/>
          </w:rPr>
          <w:commentReference w:id="505"/>
        </w:r>
        <w:r>
          <w:rPr>
            <w:rFonts w:ascii="Times New Roman" w:eastAsia="Times New Roman" w:hAnsi="Times New Roman" w:cs="Times New Roman"/>
            <w:sz w:val="24"/>
            <w:szCs w:val="24"/>
            <w:lang w:val="en-US"/>
          </w:rPr>
          <w:t>red line)</w:t>
        </w:r>
      </w:ins>
      <w:ins w:id="507" w:author="Bruce Duncan" w:date="2024-02-09T16:46:00Z">
        <w:r>
          <w:rPr>
            <w:rFonts w:ascii="Times New Roman" w:eastAsia="Times New Roman" w:hAnsi="Times New Roman" w:cs="Times New Roman"/>
            <w:sz w:val="24"/>
            <w:szCs w:val="24"/>
            <w:lang w:val="en-US"/>
          </w:rPr>
          <w:t xml:space="preserve"> </w:t>
        </w:r>
      </w:ins>
      <w:ins w:id="508" w:author="Bruce Duncan" w:date="2024-02-09T16:47:00Z">
        <w:r>
          <w:rPr>
            <w:rFonts w:ascii="Times New Roman" w:eastAsia="Times New Roman" w:hAnsi="Times New Roman" w:cs="Times New Roman"/>
            <w:sz w:val="24"/>
            <w:szCs w:val="24"/>
            <w:lang w:val="en-US"/>
          </w:rPr>
          <w:t xml:space="preserve">along side of other risk factors </w:t>
        </w:r>
      </w:ins>
      <w:del w:id="509" w:author="Bruce Duncan" w:date="2024-02-09T16:47:00Z">
        <w:r w:rsidR="00C266A5" w:rsidRPr="00C266A5" w:rsidDel="0060275F">
          <w:rPr>
            <w:rFonts w:ascii="Times New Roman" w:eastAsia="Times New Roman" w:hAnsi="Times New Roman" w:cs="Times New Roman"/>
            <w:sz w:val="24"/>
            <w:szCs w:val="24"/>
            <w:lang w:val="en-US"/>
          </w:rPr>
          <w:delText xml:space="preserve">The </w:delText>
        </w:r>
      </w:del>
      <w:ins w:id="510" w:author="Bruce Duncan" w:date="2024-02-09T16:48:00Z">
        <w:r>
          <w:rPr>
            <w:rFonts w:ascii="Times New Roman" w:eastAsia="Times New Roman" w:hAnsi="Times New Roman" w:cs="Times New Roman"/>
            <w:sz w:val="24"/>
            <w:szCs w:val="24"/>
            <w:lang w:val="en-US"/>
          </w:rPr>
          <w:t xml:space="preserve">for diabetes. </w:t>
        </w:r>
      </w:ins>
      <w:ins w:id="511" w:author="Bruce Duncan" w:date="2024-02-09T16:49:00Z">
        <w:r>
          <w:rPr>
            <w:rFonts w:ascii="Times New Roman" w:eastAsia="Times New Roman" w:hAnsi="Times New Roman" w:cs="Times New Roman"/>
            <w:sz w:val="24"/>
            <w:szCs w:val="24"/>
            <w:lang w:val="en-US"/>
          </w:rPr>
          <w:t xml:space="preserve">Though the variability across nations in change in HFPG exposure seen in the previous figure is also present here, </w:t>
        </w:r>
      </w:ins>
      <w:ins w:id="512" w:author="Bruce Duncan" w:date="2024-02-09T16:51:00Z">
        <w:r>
          <w:rPr>
            <w:rFonts w:ascii="Times New Roman" w:eastAsia="Times New Roman" w:hAnsi="Times New Roman" w:cs="Times New Roman"/>
            <w:sz w:val="24"/>
            <w:szCs w:val="24"/>
            <w:lang w:val="en-US"/>
          </w:rPr>
          <w:t xml:space="preserve">the </w:t>
        </w:r>
        <w:r w:rsidRPr="0060275F">
          <w:rPr>
            <w:rFonts w:ascii="Times New Roman" w:eastAsia="Times New Roman" w:hAnsi="Times New Roman" w:cs="Times New Roman"/>
            <w:sz w:val="24"/>
            <w:szCs w:val="24"/>
            <w:lang w:val="en-US"/>
          </w:rPr>
          <w:t xml:space="preserve">HFPG </w:t>
        </w:r>
        <w:r w:rsidRPr="009A207F">
          <w:rPr>
            <w:rFonts w:ascii="Times New Roman" w:eastAsia="Times New Roman" w:hAnsi="Times New Roman" w:cs="Times New Roman"/>
            <w:sz w:val="24"/>
            <w:szCs w:val="24"/>
            <w:lang w:val="en-US"/>
          </w:rPr>
          <w:t>SEV is always in ascension. W</w:t>
        </w:r>
      </w:ins>
      <w:ins w:id="513" w:author="Bruce Duncan" w:date="2024-02-09T16:49:00Z">
        <w:r w:rsidRPr="0060275F">
          <w:rPr>
            <w:rFonts w:ascii="Times New Roman" w:eastAsia="Times New Roman" w:hAnsi="Times New Roman" w:cs="Times New Roman"/>
            <w:sz w:val="24"/>
            <w:szCs w:val="24"/>
            <w:lang w:val="en-US"/>
          </w:rPr>
          <w:t xml:space="preserve">hat </w:t>
        </w:r>
      </w:ins>
      <w:ins w:id="514" w:author="Bruce Duncan" w:date="2024-02-09T16:50:00Z">
        <w:r w:rsidRPr="0060275F">
          <w:rPr>
            <w:rFonts w:ascii="Times New Roman" w:eastAsia="Times New Roman" w:hAnsi="Times New Roman" w:cs="Times New Roman"/>
            <w:sz w:val="24"/>
            <w:szCs w:val="24"/>
            <w:lang w:val="en-US"/>
          </w:rPr>
          <w:t>is notable</w:t>
        </w:r>
        <w:r>
          <w:rPr>
            <w:rFonts w:ascii="Times New Roman" w:eastAsia="Times New Roman" w:hAnsi="Times New Roman" w:cs="Times New Roman"/>
            <w:sz w:val="24"/>
            <w:szCs w:val="24"/>
            <w:lang w:val="en-US"/>
          </w:rPr>
          <w:t xml:space="preserve"> </w:t>
        </w:r>
      </w:ins>
      <w:ins w:id="515" w:author="Bruce Duncan" w:date="2024-02-09T16:51:00Z">
        <w:r>
          <w:rPr>
            <w:rFonts w:ascii="Times New Roman" w:eastAsia="Times New Roman" w:hAnsi="Times New Roman" w:cs="Times New Roman"/>
            <w:sz w:val="24"/>
            <w:szCs w:val="24"/>
            <w:lang w:val="en-US"/>
          </w:rPr>
          <w:t xml:space="preserve">in this figure </w:t>
        </w:r>
      </w:ins>
      <w:ins w:id="516" w:author="Bruce Duncan" w:date="2024-02-10T12:11:00Z">
        <w:r w:rsidR="001B33F4">
          <w:rPr>
            <w:rFonts w:ascii="Times New Roman" w:eastAsia="Times New Roman" w:hAnsi="Times New Roman" w:cs="Times New Roman"/>
            <w:sz w:val="24"/>
            <w:szCs w:val="24"/>
            <w:lang w:val="en-US"/>
          </w:rPr>
          <w:t>are</w:t>
        </w:r>
      </w:ins>
      <w:ins w:id="517" w:author="Bruce Duncan" w:date="2024-02-09T16:50:00Z">
        <w:r>
          <w:rPr>
            <w:rFonts w:ascii="Times New Roman" w:eastAsia="Times New Roman" w:hAnsi="Times New Roman" w:cs="Times New Roman"/>
            <w:sz w:val="24"/>
            <w:szCs w:val="24"/>
            <w:lang w:val="en-US"/>
          </w:rPr>
          <w:t xml:space="preserve"> the </w:t>
        </w:r>
      </w:ins>
      <w:ins w:id="518" w:author="Bruce Duncan" w:date="2024-02-10T12:11:00Z">
        <w:r w:rsidR="001B33F4">
          <w:rPr>
            <w:rFonts w:ascii="Times New Roman" w:eastAsia="Times New Roman" w:hAnsi="Times New Roman" w:cs="Times New Roman"/>
            <w:sz w:val="24"/>
            <w:szCs w:val="24"/>
            <w:lang w:val="en-US"/>
          </w:rPr>
          <w:t xml:space="preserve">parallel ascending </w:t>
        </w:r>
      </w:ins>
      <w:ins w:id="519" w:author="Bruce Duncan" w:date="2024-02-09T16:50:00Z">
        <w:r>
          <w:rPr>
            <w:rFonts w:ascii="Times New Roman" w:eastAsia="Times New Roman" w:hAnsi="Times New Roman" w:cs="Times New Roman"/>
            <w:sz w:val="24"/>
            <w:szCs w:val="24"/>
            <w:lang w:val="en-US"/>
          </w:rPr>
          <w:t>tendenc</w:t>
        </w:r>
      </w:ins>
      <w:ins w:id="520" w:author="Bruce Duncan" w:date="2024-02-09T16:51:00Z">
        <w:r>
          <w:rPr>
            <w:rFonts w:ascii="Times New Roman" w:eastAsia="Times New Roman" w:hAnsi="Times New Roman" w:cs="Times New Roman"/>
            <w:sz w:val="24"/>
            <w:szCs w:val="24"/>
            <w:lang w:val="en-US"/>
          </w:rPr>
          <w:t>ies</w:t>
        </w:r>
      </w:ins>
      <w:ins w:id="521" w:author="Bruce Duncan" w:date="2024-02-09T16:50:00Z">
        <w:r>
          <w:rPr>
            <w:rFonts w:ascii="Times New Roman" w:eastAsia="Times New Roman" w:hAnsi="Times New Roman" w:cs="Times New Roman"/>
            <w:sz w:val="24"/>
            <w:szCs w:val="24"/>
            <w:lang w:val="en-US"/>
          </w:rPr>
          <w:t xml:space="preserve"> of most of the </w:t>
        </w:r>
      </w:ins>
      <w:ins w:id="522" w:author="Bruce Duncan" w:date="2024-02-09T16:51:00Z">
        <w:r>
          <w:rPr>
            <w:rFonts w:ascii="Times New Roman" w:eastAsia="Times New Roman" w:hAnsi="Times New Roman" w:cs="Times New Roman"/>
            <w:sz w:val="24"/>
            <w:szCs w:val="24"/>
            <w:lang w:val="en-US"/>
          </w:rPr>
          <w:t xml:space="preserve">subjacent </w:t>
        </w:r>
      </w:ins>
      <w:ins w:id="523" w:author="Bruce Duncan" w:date="2024-02-09T16:50:00Z">
        <w:r>
          <w:rPr>
            <w:rFonts w:ascii="Times New Roman" w:eastAsia="Times New Roman" w:hAnsi="Times New Roman" w:cs="Times New Roman"/>
            <w:sz w:val="24"/>
            <w:szCs w:val="24"/>
            <w:lang w:val="en-US"/>
          </w:rPr>
          <w:t>risk factors. This is particularly true for</w:t>
        </w:r>
      </w:ins>
      <w:ins w:id="524" w:author="Bruce Duncan" w:date="2024-02-09T16:52:00Z">
        <w:r>
          <w:rPr>
            <w:rFonts w:ascii="Times New Roman" w:eastAsia="Times New Roman" w:hAnsi="Times New Roman" w:cs="Times New Roman"/>
            <w:sz w:val="24"/>
            <w:szCs w:val="24"/>
            <w:lang w:val="en-US"/>
          </w:rPr>
          <w:t xml:space="preserve"> a diet high in </w:t>
        </w:r>
      </w:ins>
      <w:ins w:id="525" w:author="Bruce Duncan" w:date="2024-02-09T16:50:00Z">
        <w:r>
          <w:rPr>
            <w:rFonts w:ascii="Times New Roman" w:eastAsia="Times New Roman" w:hAnsi="Times New Roman" w:cs="Times New Roman"/>
            <w:sz w:val="24"/>
            <w:szCs w:val="24"/>
            <w:lang w:val="en-US"/>
          </w:rPr>
          <w:t xml:space="preserve"> sugar</w:t>
        </w:r>
      </w:ins>
      <w:ins w:id="526" w:author="Bruce Duncan" w:date="2024-02-10T12:12:00Z">
        <w:r w:rsidR="001B33F4">
          <w:rPr>
            <w:rFonts w:ascii="Times New Roman" w:eastAsia="Times New Roman" w:hAnsi="Times New Roman" w:cs="Times New Roman"/>
            <w:sz w:val="24"/>
            <w:szCs w:val="24"/>
            <w:lang w:val="en-US"/>
          </w:rPr>
          <w:t>-</w:t>
        </w:r>
      </w:ins>
      <w:ins w:id="527" w:author="Bruce Duncan" w:date="2024-02-09T16:50:00Z">
        <w:r>
          <w:rPr>
            <w:rFonts w:ascii="Times New Roman" w:eastAsia="Times New Roman" w:hAnsi="Times New Roman" w:cs="Times New Roman"/>
            <w:sz w:val="24"/>
            <w:szCs w:val="24"/>
            <w:lang w:val="en-US"/>
          </w:rPr>
          <w:t xml:space="preserve">sweetened beverages and high body mass index. </w:t>
        </w:r>
      </w:ins>
      <w:del w:id="528" w:author="Bruce Duncan" w:date="2024-02-09T16:53:00Z">
        <w:r w:rsidR="00C266A5" w:rsidRPr="00C266A5" w:rsidDel="0060275F">
          <w:rPr>
            <w:rFonts w:ascii="Times New Roman" w:eastAsia="Times New Roman" w:hAnsi="Times New Roman" w:cs="Times New Roman"/>
            <w:sz w:val="24"/>
            <w:szCs w:val="24"/>
            <w:lang w:val="en-US"/>
          </w:rPr>
          <w:delText xml:space="preserve">percent of change for several risk factors are depicted in figure 4. HFPG features as an important and rising risk factor in all the </w:delText>
        </w:r>
        <w:r w:rsidR="009E5D9C" w:rsidRPr="00C266A5" w:rsidDel="0060275F">
          <w:rPr>
            <w:rFonts w:ascii="Times New Roman" w:eastAsia="Times New Roman" w:hAnsi="Times New Roman" w:cs="Times New Roman"/>
            <w:sz w:val="24"/>
            <w:szCs w:val="24"/>
            <w:lang w:val="en-US"/>
          </w:rPr>
          <w:delText>analyzed</w:delText>
        </w:r>
        <w:r w:rsidR="00C266A5" w:rsidRPr="00C266A5" w:rsidDel="0060275F">
          <w:rPr>
            <w:rFonts w:ascii="Times New Roman" w:eastAsia="Times New Roman" w:hAnsi="Times New Roman" w:cs="Times New Roman"/>
            <w:sz w:val="24"/>
            <w:szCs w:val="24"/>
            <w:lang w:val="en-US"/>
          </w:rPr>
          <w:delText xml:space="preserve"> countries, albeit heterogeneous among them. </w:delText>
        </w:r>
      </w:del>
      <w:del w:id="529" w:author="Bruce Duncan" w:date="2024-02-09T16:54:00Z">
        <w:r w:rsidR="00C266A5" w:rsidRPr="00C266A5" w:rsidDel="0060275F">
          <w:rPr>
            <w:rFonts w:ascii="Times New Roman" w:eastAsia="Times New Roman" w:hAnsi="Times New Roman" w:cs="Times New Roman"/>
            <w:sz w:val="24"/>
            <w:szCs w:val="24"/>
            <w:lang w:val="en-US"/>
          </w:rPr>
          <w:delText>The steepest rise is in Uruguay</w:delText>
        </w:r>
      </w:del>
      <w:ins w:id="530" w:author="Bruce Duncan" w:date="2024-02-09T16:54:00Z">
        <w:r>
          <w:rPr>
            <w:rFonts w:ascii="Times New Roman" w:eastAsia="Times New Roman" w:hAnsi="Times New Roman" w:cs="Times New Roman"/>
            <w:sz w:val="24"/>
            <w:szCs w:val="24"/>
            <w:lang w:val="en-US"/>
          </w:rPr>
          <w:t>Though much variation exists, HFPG generally</w:t>
        </w:r>
      </w:ins>
      <w:ins w:id="531" w:author="Bruce Duncan" w:date="2024-02-10T12:12:00Z">
        <w:r w:rsidR="001B33F4">
          <w:rPr>
            <w:rFonts w:ascii="Times New Roman" w:eastAsia="Times New Roman" w:hAnsi="Times New Roman" w:cs="Times New Roman"/>
            <w:sz w:val="24"/>
            <w:szCs w:val="24"/>
            <w:lang w:val="en-US"/>
          </w:rPr>
          <w:t xml:space="preserve"> tracks</w:t>
        </w:r>
      </w:ins>
      <w:ins w:id="532" w:author="Bruce Duncan" w:date="2024-02-09T16:54:00Z">
        <w:r>
          <w:rPr>
            <w:rFonts w:ascii="Times New Roman" w:eastAsia="Times New Roman" w:hAnsi="Times New Roman" w:cs="Times New Roman"/>
            <w:sz w:val="24"/>
            <w:szCs w:val="24"/>
            <w:lang w:val="en-US"/>
          </w:rPr>
          <w:t xml:space="preserve"> in the midst of its subjacent risk factors</w:t>
        </w:r>
      </w:ins>
      <w:r w:rsidR="00C266A5" w:rsidRPr="00C266A5">
        <w:rPr>
          <w:rFonts w:ascii="Times New Roman" w:eastAsia="Times New Roman" w:hAnsi="Times New Roman" w:cs="Times New Roman"/>
          <w:sz w:val="24"/>
          <w:szCs w:val="24"/>
          <w:lang w:val="en-US"/>
        </w:rPr>
        <w:t>.</w:t>
      </w:r>
    </w:p>
    <w:p w14:paraId="02F13DB0" w14:textId="36C1B6A4" w:rsidR="009E5D9C" w:rsidRPr="00C266A5" w:rsidRDefault="001B40F5" w:rsidP="00CF630E">
      <w:pPr>
        <w:spacing w:after="0" w:line="480" w:lineRule="auto"/>
        <w:ind w:firstLine="720"/>
        <w:jc w:val="both"/>
        <w:rPr>
          <w:rFonts w:ascii="Times New Roman" w:eastAsia="Times New Roman" w:hAnsi="Times New Roman" w:cs="Times New Roman"/>
          <w:sz w:val="24"/>
          <w:szCs w:val="24"/>
          <w:highlight w:val="yellow"/>
          <w:lang w:val="en-US"/>
        </w:rPr>
      </w:pPr>
      <w:ins w:id="533" w:author="Bruce Duncan" w:date="2024-02-09T16:55:00Z">
        <w:r>
          <w:rPr>
            <w:rFonts w:ascii="Times New Roman" w:eastAsia="Times New Roman" w:hAnsi="Times New Roman" w:cs="Times New Roman"/>
            <w:sz w:val="24"/>
            <w:szCs w:val="24"/>
            <w:lang w:val="en-US"/>
          </w:rPr>
          <w:t xml:space="preserve">Supplementary Figure 1 shows the </w:t>
        </w:r>
      </w:ins>
      <w:del w:id="534" w:author="Bruce Duncan" w:date="2024-02-09T16:55:00Z">
        <w:r w:rsidR="009E5D9C" w:rsidRPr="00C266A5" w:rsidDel="001B40F5">
          <w:rPr>
            <w:rFonts w:ascii="Times New Roman" w:eastAsia="Times New Roman" w:hAnsi="Times New Roman" w:cs="Times New Roman"/>
            <w:sz w:val="24"/>
            <w:szCs w:val="24"/>
            <w:lang w:val="en-US"/>
          </w:rPr>
          <w:delText xml:space="preserve">The </w:delText>
        </w:r>
      </w:del>
      <w:sdt>
        <w:sdtPr>
          <w:tag w:val="goog_rdk_34"/>
          <w:id w:val="478743962"/>
        </w:sdtPr>
        <w:sdtEndPr/>
        <w:sdtContent/>
      </w:sdt>
      <w:sdt>
        <w:sdtPr>
          <w:tag w:val="goog_rdk_35"/>
          <w:id w:val="251169219"/>
        </w:sdtPr>
        <w:sdtEndPr/>
        <w:sdtContent/>
      </w:sdt>
      <w:r w:rsidR="009E5D9C" w:rsidRPr="00C266A5">
        <w:rPr>
          <w:rFonts w:ascii="Times New Roman" w:eastAsia="Times New Roman" w:hAnsi="Times New Roman" w:cs="Times New Roman"/>
          <w:sz w:val="24"/>
          <w:szCs w:val="24"/>
          <w:highlight w:val="yellow"/>
          <w:lang w:val="en-US"/>
        </w:rPr>
        <w:t>leading</w:t>
      </w:r>
      <w:r w:rsidR="009E5D9C" w:rsidRPr="00C266A5">
        <w:rPr>
          <w:rFonts w:ascii="Times New Roman" w:eastAsia="Times New Roman" w:hAnsi="Times New Roman" w:cs="Times New Roman"/>
          <w:sz w:val="24"/>
          <w:szCs w:val="24"/>
          <w:lang w:val="en-US"/>
        </w:rPr>
        <w:t xml:space="preserve"> 15 Level 3 causes of global DALYs due to HFPG in 1990 and 2019</w:t>
      </w:r>
      <w:ins w:id="535" w:author="Bruce Duncan" w:date="2024-02-09T16:55:00Z">
        <w:r>
          <w:rPr>
            <w:rFonts w:ascii="Times New Roman" w:eastAsia="Times New Roman" w:hAnsi="Times New Roman" w:cs="Times New Roman"/>
            <w:sz w:val="24"/>
            <w:szCs w:val="24"/>
            <w:lang w:val="en-US"/>
          </w:rPr>
          <w:t>. Much consistency across nations is seen h</w:t>
        </w:r>
      </w:ins>
      <w:ins w:id="536" w:author="Bruce Duncan" w:date="2024-02-10T12:12:00Z">
        <w:r w:rsidR="001B33F4">
          <w:rPr>
            <w:rFonts w:ascii="Times New Roman" w:eastAsia="Times New Roman" w:hAnsi="Times New Roman" w:cs="Times New Roman"/>
            <w:sz w:val="24"/>
            <w:szCs w:val="24"/>
            <w:lang w:val="en-US"/>
          </w:rPr>
          <w:t>e</w:t>
        </w:r>
      </w:ins>
      <w:ins w:id="537" w:author="Bruce Duncan" w:date="2024-02-09T16:55:00Z">
        <w:r>
          <w:rPr>
            <w:rFonts w:ascii="Times New Roman" w:eastAsia="Times New Roman" w:hAnsi="Times New Roman" w:cs="Times New Roman"/>
            <w:sz w:val="24"/>
            <w:szCs w:val="24"/>
            <w:lang w:val="en-US"/>
          </w:rPr>
          <w:t>re, wit</w:t>
        </w:r>
      </w:ins>
      <w:ins w:id="538" w:author="Bruce Duncan" w:date="2024-02-09T16:56:00Z">
        <w:r>
          <w:rPr>
            <w:rFonts w:ascii="Times New Roman" w:eastAsia="Times New Roman" w:hAnsi="Times New Roman" w:cs="Times New Roman"/>
            <w:sz w:val="24"/>
            <w:szCs w:val="24"/>
            <w:lang w:val="en-US"/>
          </w:rPr>
          <w:t>h</w:t>
        </w:r>
      </w:ins>
      <w:del w:id="539" w:author="Bruce Duncan" w:date="2024-02-09T16:56:00Z">
        <w:r w:rsidR="009E5D9C" w:rsidRPr="00C266A5" w:rsidDel="001B40F5">
          <w:rPr>
            <w:rFonts w:ascii="Times New Roman" w:eastAsia="Times New Roman" w:hAnsi="Times New Roman" w:cs="Times New Roman"/>
            <w:sz w:val="24"/>
            <w:szCs w:val="24"/>
            <w:lang w:val="en-US"/>
          </w:rPr>
          <w:delText xml:space="preserve"> were</w:delText>
        </w:r>
      </w:del>
      <w:r w:rsidR="009E5D9C" w:rsidRPr="00C266A5">
        <w:rPr>
          <w:rFonts w:ascii="Times New Roman" w:eastAsia="Times New Roman" w:hAnsi="Times New Roman" w:cs="Times New Roman"/>
          <w:sz w:val="24"/>
          <w:szCs w:val="24"/>
          <w:lang w:val="en-US"/>
        </w:rPr>
        <w:t xml:space="preserve"> diabetes</w:t>
      </w:r>
      <w:ins w:id="540" w:author="Bruce Duncan" w:date="2024-02-09T16:58:00Z">
        <w:r w:rsidR="00BA7265">
          <w:rPr>
            <w:rFonts w:ascii="Times New Roman" w:eastAsia="Times New Roman" w:hAnsi="Times New Roman" w:cs="Times New Roman"/>
            <w:sz w:val="24"/>
            <w:szCs w:val="24"/>
            <w:lang w:val="en-US"/>
          </w:rPr>
          <w:t xml:space="preserve"> (which englobes </w:t>
        </w:r>
      </w:ins>
      <w:ins w:id="541" w:author="Bruce Duncan" w:date="2024-02-09T17:03:00Z">
        <w:r w:rsidR="00A50F35">
          <w:rPr>
            <w:rFonts w:ascii="Times New Roman" w:eastAsia="Times New Roman" w:hAnsi="Times New Roman" w:cs="Times New Roman"/>
            <w:sz w:val="24"/>
            <w:szCs w:val="24"/>
            <w:lang w:val="en-US"/>
          </w:rPr>
          <w:t>premature mortality</w:t>
        </w:r>
      </w:ins>
      <w:ins w:id="542" w:author="Bruce Duncan" w:date="2024-02-09T17:04:00Z">
        <w:r w:rsidR="00A50F35">
          <w:rPr>
            <w:rFonts w:ascii="Times New Roman" w:eastAsia="Times New Roman" w:hAnsi="Times New Roman" w:cs="Times New Roman"/>
            <w:sz w:val="24"/>
            <w:szCs w:val="24"/>
            <w:lang w:val="en-US"/>
          </w:rPr>
          <w:t xml:space="preserve"> due to diabetes</w:t>
        </w:r>
      </w:ins>
      <w:ins w:id="543" w:author="Bruce Duncan" w:date="2024-02-09T17:03:00Z">
        <w:r w:rsidR="00A50F35">
          <w:rPr>
            <w:rFonts w:ascii="Times New Roman" w:eastAsia="Times New Roman" w:hAnsi="Times New Roman" w:cs="Times New Roman"/>
            <w:sz w:val="24"/>
            <w:szCs w:val="24"/>
            <w:lang w:val="en-US"/>
          </w:rPr>
          <w:t xml:space="preserve">, </w:t>
        </w:r>
      </w:ins>
      <w:ins w:id="544" w:author="Bruce Duncan" w:date="2024-02-09T17:04:00Z">
        <w:r w:rsidR="00A50F35">
          <w:rPr>
            <w:rFonts w:ascii="Times New Roman" w:eastAsia="Times New Roman" w:hAnsi="Times New Roman" w:cs="Times New Roman"/>
            <w:sz w:val="24"/>
            <w:szCs w:val="24"/>
            <w:lang w:val="en-US"/>
          </w:rPr>
          <w:t xml:space="preserve">vision loss and blindness due to </w:t>
        </w:r>
      </w:ins>
      <w:ins w:id="545" w:author="Bruce Duncan" w:date="2024-02-09T17:03:00Z">
        <w:r w:rsidR="00A50F35">
          <w:rPr>
            <w:rFonts w:ascii="Times New Roman" w:eastAsia="Times New Roman" w:hAnsi="Times New Roman" w:cs="Times New Roman"/>
            <w:sz w:val="24"/>
            <w:szCs w:val="24"/>
            <w:lang w:val="en-US"/>
          </w:rPr>
          <w:t>diabetic retinopathy</w:t>
        </w:r>
      </w:ins>
      <w:ins w:id="546" w:author="Bruce Duncan" w:date="2024-02-09T17:04:00Z">
        <w:r w:rsidR="00A50F35">
          <w:rPr>
            <w:rFonts w:ascii="Times New Roman" w:eastAsia="Times New Roman" w:hAnsi="Times New Roman" w:cs="Times New Roman"/>
            <w:sz w:val="24"/>
            <w:szCs w:val="24"/>
            <w:lang w:val="en-US"/>
          </w:rPr>
          <w:t>, diabetic foot and amputation,</w:t>
        </w:r>
      </w:ins>
      <w:ins w:id="547" w:author="Bruce Duncan" w:date="2024-02-09T17:05:00Z">
        <w:r w:rsidR="00A50F35">
          <w:rPr>
            <w:rFonts w:ascii="Times New Roman" w:eastAsia="Times New Roman" w:hAnsi="Times New Roman" w:cs="Times New Roman"/>
            <w:sz w:val="24"/>
            <w:szCs w:val="24"/>
            <w:lang w:val="en-US"/>
          </w:rPr>
          <w:t xml:space="preserve"> and the burden of living with uncomplicated diabetes)</w:t>
        </w:r>
      </w:ins>
      <w:r w:rsidR="009E5D9C" w:rsidRPr="00C266A5">
        <w:rPr>
          <w:rFonts w:ascii="Times New Roman" w:eastAsia="Times New Roman" w:hAnsi="Times New Roman" w:cs="Times New Roman"/>
          <w:sz w:val="24"/>
          <w:szCs w:val="24"/>
          <w:lang w:val="en-US"/>
        </w:rPr>
        <w:t xml:space="preserve">, ischemic heart disease, </w:t>
      </w:r>
      <w:del w:id="548" w:author="Bruce Duncan" w:date="2024-02-09T16:55:00Z">
        <w:r w:rsidR="009E5D9C" w:rsidRPr="00C266A5" w:rsidDel="001B40F5">
          <w:rPr>
            <w:rFonts w:ascii="Times New Roman" w:eastAsia="Times New Roman" w:hAnsi="Times New Roman" w:cs="Times New Roman"/>
            <w:sz w:val="24"/>
            <w:szCs w:val="24"/>
            <w:lang w:val="en-US"/>
          </w:rPr>
          <w:delText>Stroke</w:delText>
        </w:r>
      </w:del>
      <w:ins w:id="549" w:author="Bruce Duncan" w:date="2024-02-09T16:55:00Z">
        <w:r>
          <w:rPr>
            <w:rFonts w:ascii="Times New Roman" w:eastAsia="Times New Roman" w:hAnsi="Times New Roman" w:cs="Times New Roman"/>
            <w:sz w:val="24"/>
            <w:szCs w:val="24"/>
            <w:lang w:val="en-US"/>
          </w:rPr>
          <w:t>s</w:t>
        </w:r>
        <w:r w:rsidRPr="00C266A5">
          <w:rPr>
            <w:rFonts w:ascii="Times New Roman" w:eastAsia="Times New Roman" w:hAnsi="Times New Roman" w:cs="Times New Roman"/>
            <w:sz w:val="24"/>
            <w:szCs w:val="24"/>
            <w:lang w:val="en-US"/>
          </w:rPr>
          <w:t>troke</w:t>
        </w:r>
      </w:ins>
      <w:r w:rsidR="009E5D9C" w:rsidRPr="00C266A5">
        <w:rPr>
          <w:rFonts w:ascii="Times New Roman" w:eastAsia="Times New Roman" w:hAnsi="Times New Roman" w:cs="Times New Roman"/>
          <w:sz w:val="24"/>
          <w:szCs w:val="24"/>
          <w:lang w:val="en-US"/>
        </w:rPr>
        <w:t xml:space="preserve">, </w:t>
      </w:r>
      <w:ins w:id="550" w:author="Bruce Duncan" w:date="2024-02-09T16:55:00Z">
        <w:r>
          <w:rPr>
            <w:rFonts w:ascii="Times New Roman" w:eastAsia="Times New Roman" w:hAnsi="Times New Roman" w:cs="Times New Roman"/>
            <w:sz w:val="24"/>
            <w:szCs w:val="24"/>
            <w:lang w:val="en-US"/>
          </w:rPr>
          <w:t xml:space="preserve">and </w:t>
        </w:r>
      </w:ins>
      <w:r w:rsidR="009E5D9C" w:rsidRPr="00C266A5">
        <w:rPr>
          <w:rFonts w:ascii="Times New Roman" w:eastAsia="Times New Roman" w:hAnsi="Times New Roman" w:cs="Times New Roman"/>
          <w:sz w:val="24"/>
          <w:szCs w:val="24"/>
          <w:lang w:val="en-US"/>
        </w:rPr>
        <w:t xml:space="preserve">chronic kidney disease </w:t>
      </w:r>
      <w:ins w:id="551" w:author="Bruce Duncan" w:date="2024-02-09T16:56:00Z">
        <w:r>
          <w:rPr>
            <w:rFonts w:ascii="Times New Roman" w:eastAsia="Times New Roman" w:hAnsi="Times New Roman" w:cs="Times New Roman"/>
            <w:sz w:val="24"/>
            <w:szCs w:val="24"/>
            <w:lang w:val="en-US"/>
          </w:rPr>
          <w:t xml:space="preserve">always being the top four causes </w:t>
        </w:r>
        <w:commentRangeStart w:id="552"/>
        <w:r>
          <w:rPr>
            <w:rFonts w:ascii="Times New Roman" w:eastAsia="Times New Roman" w:hAnsi="Times New Roman" w:cs="Times New Roman"/>
            <w:sz w:val="24"/>
            <w:szCs w:val="24"/>
            <w:lang w:val="en-US"/>
          </w:rPr>
          <w:t>affected</w:t>
        </w:r>
      </w:ins>
      <w:commentRangeEnd w:id="552"/>
      <w:ins w:id="553" w:author="Bruce Duncan" w:date="2024-02-09T16:58:00Z">
        <w:r w:rsidR="00041B74">
          <w:rPr>
            <w:rStyle w:val="Refdecomentrio"/>
          </w:rPr>
          <w:commentReference w:id="552"/>
        </w:r>
      </w:ins>
      <w:ins w:id="554" w:author="Bruce Duncan" w:date="2024-02-09T16:56:00Z">
        <w:r>
          <w:rPr>
            <w:rFonts w:ascii="Times New Roman" w:eastAsia="Times New Roman" w:hAnsi="Times New Roman" w:cs="Times New Roman"/>
            <w:sz w:val="24"/>
            <w:szCs w:val="24"/>
            <w:lang w:val="en-US"/>
          </w:rPr>
          <w:t>.</w:t>
        </w:r>
      </w:ins>
      <w:del w:id="555" w:author="Bruce Duncan" w:date="2024-02-09T16:56:00Z">
        <w:r w:rsidR="009E5D9C" w:rsidRPr="00C266A5" w:rsidDel="001B40F5">
          <w:rPr>
            <w:rFonts w:ascii="Times New Roman" w:eastAsia="Times New Roman" w:hAnsi="Times New Roman" w:cs="Times New Roman"/>
            <w:sz w:val="24"/>
            <w:szCs w:val="24"/>
            <w:lang w:val="en-US"/>
          </w:rPr>
          <w:delText>(Supplementary materials)</w:delText>
        </w:r>
        <w:r w:rsidR="009E5D9C" w:rsidDel="001B40F5">
          <w:rPr>
            <w:rFonts w:ascii="Times New Roman" w:eastAsia="Times New Roman" w:hAnsi="Times New Roman" w:cs="Times New Roman"/>
            <w:sz w:val="24"/>
            <w:szCs w:val="24"/>
            <w:lang w:val="en-US"/>
          </w:rPr>
          <w:delText>.</w:delText>
        </w:r>
      </w:del>
    </w:p>
    <w:p w14:paraId="4AF8952F" w14:textId="77777777" w:rsidR="00CF630E" w:rsidRDefault="00CF630E" w:rsidP="00CF630E">
      <w:pPr>
        <w:spacing w:after="0" w:line="480" w:lineRule="auto"/>
        <w:jc w:val="both"/>
      </w:pPr>
    </w:p>
    <w:p w14:paraId="095A3F76" w14:textId="63478CFC" w:rsidR="00C266A5" w:rsidRPr="00C266A5" w:rsidRDefault="0028382B" w:rsidP="00CF630E">
      <w:pPr>
        <w:spacing w:after="0" w:line="480" w:lineRule="auto"/>
        <w:jc w:val="both"/>
        <w:rPr>
          <w:rFonts w:ascii="Times New Roman" w:eastAsia="Times New Roman" w:hAnsi="Times New Roman" w:cs="Times New Roman"/>
          <w:b/>
          <w:sz w:val="24"/>
          <w:szCs w:val="24"/>
          <w:lang w:val="en-US"/>
        </w:rPr>
      </w:pPr>
      <w:sdt>
        <w:sdtPr>
          <w:tag w:val="goog_rdk_48"/>
          <w:id w:val="1227577487"/>
        </w:sdtPr>
        <w:sdtEndPr/>
        <w:sdtContent>
          <w:commentRangeStart w:id="556"/>
        </w:sdtContent>
      </w:sdt>
      <w:sdt>
        <w:sdtPr>
          <w:tag w:val="goog_rdk_49"/>
          <w:id w:val="-1301226360"/>
          <w:showingPlcHdr/>
        </w:sdtPr>
        <w:sdtEndPr/>
        <w:sdtContent>
          <w:r w:rsidR="00C266A5">
            <w:t xml:space="preserve">     </w:t>
          </w:r>
          <w:commentRangeStart w:id="557"/>
          <w:commentRangeStart w:id="558"/>
        </w:sdtContent>
      </w:sdt>
      <w:r w:rsidR="00C266A5" w:rsidRPr="00C266A5">
        <w:rPr>
          <w:rFonts w:ascii="Times New Roman" w:eastAsia="Times New Roman" w:hAnsi="Times New Roman" w:cs="Times New Roman"/>
          <w:b/>
          <w:sz w:val="24"/>
          <w:szCs w:val="24"/>
          <w:highlight w:val="yellow"/>
          <w:lang w:val="en-US"/>
        </w:rPr>
        <w:t>Discussion</w:t>
      </w:r>
      <w:commentRangeEnd w:id="556"/>
      <w:r w:rsidR="00C266A5">
        <w:commentReference w:id="556"/>
      </w:r>
      <w:commentRangeEnd w:id="557"/>
      <w:r w:rsidR="00C266A5">
        <w:commentReference w:id="557"/>
      </w:r>
      <w:commentRangeEnd w:id="558"/>
      <w:r w:rsidR="001468DB">
        <w:rPr>
          <w:rStyle w:val="Refdecomentrio"/>
        </w:rPr>
        <w:commentReference w:id="558"/>
      </w:r>
      <w:r w:rsidR="00C266A5" w:rsidRPr="00C266A5">
        <w:rPr>
          <w:rFonts w:ascii="Times New Roman" w:eastAsia="Times New Roman" w:hAnsi="Times New Roman" w:cs="Times New Roman"/>
          <w:b/>
          <w:sz w:val="24"/>
          <w:szCs w:val="24"/>
          <w:lang w:val="en-US"/>
        </w:rPr>
        <w:t xml:space="preserve"> </w:t>
      </w:r>
    </w:p>
    <w:p w14:paraId="70253D1D" w14:textId="77777777" w:rsidR="00C266A5" w:rsidRPr="00C266A5" w:rsidRDefault="00C266A5" w:rsidP="00CF630E">
      <w:pPr>
        <w:spacing w:after="0" w:line="480" w:lineRule="auto"/>
        <w:ind w:firstLine="720"/>
        <w:jc w:val="both"/>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This study described the age-standardised rates of deaths, DALYs, YLLs, YLDs, and SEV attributable to HFPG in South American countries from 1990 to 2019. South America´s HFPG burden is significant and heterogeneous across countries. While the age-standardized mortality burden has decreased, the underlying cause of the burden – hyperglycemia – has risen, and the combination of a rising prevalence of this risk factor and falling YLLs is producing a shift in burden from premature mortality to living with incapacity.</w:t>
      </w:r>
    </w:p>
    <w:p w14:paraId="5FA675D2" w14:textId="77777777" w:rsidR="00C266A5" w:rsidRPr="00C266A5" w:rsidRDefault="00C266A5" w:rsidP="00CF630E">
      <w:pPr>
        <w:spacing w:after="0" w:line="480" w:lineRule="auto"/>
        <w:jc w:val="both"/>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 xml:space="preserve"> </w:t>
      </w:r>
      <w:r w:rsidRPr="00C266A5">
        <w:rPr>
          <w:rFonts w:ascii="Times New Roman" w:eastAsia="Times New Roman" w:hAnsi="Times New Roman" w:cs="Times New Roman"/>
          <w:sz w:val="24"/>
          <w:szCs w:val="24"/>
          <w:lang w:val="en-US"/>
        </w:rPr>
        <w:tab/>
        <w:t xml:space="preserve">Our findings showed increased YLDs and SEVs between 1990 and 2019 in this region. The increase of years lived with a disability is related to the rise in prevalence and reflects the impact of HFPG on quality of life prior to leading to death. In other words, people are having more HFPG and living longer with it. SEVs evaluate the population exposure to the HFPG and </w:t>
      </w:r>
      <w:r w:rsidRPr="00C266A5">
        <w:rPr>
          <w:rFonts w:ascii="Times New Roman" w:eastAsia="Times New Roman" w:hAnsi="Times New Roman" w:cs="Times New Roman"/>
          <w:sz w:val="24"/>
          <w:szCs w:val="24"/>
          <w:lang w:val="en-US"/>
        </w:rPr>
        <w:lastRenderedPageBreak/>
        <w:t xml:space="preserve">consider the extent of the exposure by risk level and the severity of HFPG. Our results suggest that the prevalence of HFPG and the average population of the HFPG are increasing. The increase in these estimates is related to increased survival and worsening health behaviours. Low physical activity and poor diet are the two most important risk factors that should be targeted for primary prevention of HFPG and diabetes (3,10–13) </w:t>
      </w:r>
      <w:sdt>
        <w:sdtPr>
          <w:tag w:val="goog_rdk_50"/>
          <w:id w:val="1308902194"/>
        </w:sdtPr>
        <w:sdtEndPr/>
        <w:sdtContent>
          <w:commentRangeStart w:id="559"/>
        </w:sdtContent>
      </w:sdt>
      <w:r w:rsidRPr="00C266A5">
        <w:rPr>
          <w:b/>
          <w:color w:val="6AA84F"/>
          <w:lang w:val="en-US"/>
        </w:rPr>
        <w:t>(Cousin E, 2022)</w:t>
      </w:r>
      <w:commentRangeEnd w:id="559"/>
      <w:r>
        <w:commentReference w:id="559"/>
      </w:r>
      <w:r w:rsidRPr="00C266A5">
        <w:rPr>
          <w:b/>
          <w:color w:val="FF0000"/>
          <w:lang w:val="en-US"/>
        </w:rPr>
        <w:t xml:space="preserve"> </w:t>
      </w:r>
      <w:sdt>
        <w:sdtPr>
          <w:tag w:val="goog_rdk_51"/>
          <w:id w:val="-177655476"/>
        </w:sdtPr>
        <w:sdtEndPr/>
        <w:sdtContent>
          <w:commentRangeStart w:id="560"/>
        </w:sdtContent>
      </w:sdt>
      <w:r w:rsidRPr="00C266A5">
        <w:rPr>
          <w:b/>
          <w:color w:val="6AA84F"/>
          <w:lang w:val="en-US"/>
        </w:rPr>
        <w:t>(Danaei G, 2011)</w:t>
      </w:r>
      <w:commentRangeEnd w:id="560"/>
      <w:r>
        <w:commentReference w:id="560"/>
      </w:r>
      <w:r w:rsidRPr="00C266A5">
        <w:rPr>
          <w:b/>
          <w:color w:val="FF0000"/>
          <w:lang w:val="en-US"/>
        </w:rPr>
        <w:t xml:space="preserve"> </w:t>
      </w:r>
      <w:sdt>
        <w:sdtPr>
          <w:tag w:val="goog_rdk_52"/>
          <w:id w:val="-266697335"/>
        </w:sdtPr>
        <w:sdtEndPr/>
        <w:sdtContent>
          <w:commentRangeStart w:id="561"/>
        </w:sdtContent>
      </w:sdt>
      <w:r w:rsidRPr="00C266A5">
        <w:rPr>
          <w:b/>
          <w:color w:val="6AA84F"/>
          <w:lang w:val="en-US"/>
        </w:rPr>
        <w:t>(PAHO, 2015)</w:t>
      </w:r>
      <w:commentRangeEnd w:id="561"/>
      <w:r>
        <w:commentReference w:id="561"/>
      </w:r>
      <w:r w:rsidRPr="00C266A5">
        <w:rPr>
          <w:b/>
          <w:color w:val="FF0000"/>
          <w:lang w:val="en-US"/>
        </w:rPr>
        <w:t xml:space="preserve"> </w:t>
      </w:r>
      <w:sdt>
        <w:sdtPr>
          <w:tag w:val="goog_rdk_53"/>
          <w:id w:val="596910935"/>
        </w:sdtPr>
        <w:sdtEndPr/>
        <w:sdtContent>
          <w:commentRangeStart w:id="562"/>
        </w:sdtContent>
      </w:sdt>
      <w:r w:rsidRPr="00C266A5">
        <w:rPr>
          <w:b/>
          <w:color w:val="6AA84F"/>
          <w:lang w:val="en-US"/>
        </w:rPr>
        <w:t>(Capewell S, 2018)</w:t>
      </w:r>
      <w:commentRangeEnd w:id="562"/>
      <w:r>
        <w:commentReference w:id="562"/>
      </w:r>
      <w:r w:rsidRPr="00C266A5">
        <w:rPr>
          <w:b/>
          <w:color w:val="FF0000"/>
          <w:lang w:val="en-US"/>
        </w:rPr>
        <w:t xml:space="preserve"> </w:t>
      </w:r>
      <w:sdt>
        <w:sdtPr>
          <w:tag w:val="goog_rdk_54"/>
          <w:id w:val="-242869336"/>
        </w:sdtPr>
        <w:sdtEndPr/>
        <w:sdtContent>
          <w:commentRangeStart w:id="563"/>
        </w:sdtContent>
      </w:sdt>
      <w:r w:rsidRPr="00C266A5">
        <w:rPr>
          <w:b/>
          <w:color w:val="6AA84F"/>
          <w:lang w:val="en-US"/>
        </w:rPr>
        <w:t>(Duncan BB, 2017)</w:t>
      </w:r>
      <w:commentRangeEnd w:id="563"/>
      <w:r>
        <w:commentReference w:id="563"/>
      </w:r>
      <w:r w:rsidRPr="00C266A5">
        <w:rPr>
          <w:rFonts w:ascii="Times New Roman" w:eastAsia="Times New Roman" w:hAnsi="Times New Roman" w:cs="Times New Roman"/>
          <w:sz w:val="24"/>
          <w:szCs w:val="24"/>
          <w:lang w:val="en-US"/>
        </w:rPr>
        <w:t xml:space="preserve">. The cost-effectiveness of health-style interventions has been proven favourable to health systems (14) </w:t>
      </w:r>
      <w:r w:rsidRPr="00C266A5">
        <w:rPr>
          <w:rFonts w:ascii="Times New Roman" w:eastAsia="Times New Roman" w:hAnsi="Times New Roman" w:cs="Times New Roman"/>
          <w:b/>
          <w:color w:val="00B050"/>
          <w:sz w:val="24"/>
          <w:szCs w:val="24"/>
          <w:lang w:val="en-US"/>
        </w:rPr>
        <w:t>(</w:t>
      </w:r>
      <w:r w:rsidRPr="00C266A5">
        <w:rPr>
          <w:b/>
          <w:color w:val="00B050"/>
          <w:lang w:val="en-US"/>
        </w:rPr>
        <w:t>Roberts S, 2018</w:t>
      </w:r>
      <w:r w:rsidRPr="00C266A5">
        <w:rPr>
          <w:rFonts w:ascii="Times New Roman" w:eastAsia="Times New Roman" w:hAnsi="Times New Roman" w:cs="Times New Roman"/>
          <w:b/>
          <w:color w:val="00B050"/>
          <w:sz w:val="24"/>
          <w:szCs w:val="24"/>
          <w:lang w:val="en-US"/>
        </w:rPr>
        <w:t>)</w:t>
      </w:r>
      <w:r w:rsidRPr="00C266A5">
        <w:rPr>
          <w:rFonts w:ascii="Times New Roman" w:eastAsia="Times New Roman" w:hAnsi="Times New Roman" w:cs="Times New Roman"/>
          <w:sz w:val="24"/>
          <w:szCs w:val="24"/>
          <w:lang w:val="en-US"/>
        </w:rPr>
        <w:t xml:space="preserve">. Dietary factors are important causes of DALYs worldwide (15) </w:t>
      </w:r>
      <w:sdt>
        <w:sdtPr>
          <w:tag w:val="goog_rdk_55"/>
          <w:id w:val="-823208372"/>
        </w:sdtPr>
        <w:sdtEndPr/>
        <w:sdtContent>
          <w:commentRangeStart w:id="564"/>
        </w:sdtContent>
      </w:sdt>
      <w:r w:rsidRPr="00C266A5">
        <w:rPr>
          <w:rFonts w:ascii="Times New Roman" w:eastAsia="Times New Roman" w:hAnsi="Times New Roman" w:cs="Times New Roman"/>
          <w:b/>
          <w:color w:val="6AA84F"/>
          <w:sz w:val="24"/>
          <w:szCs w:val="24"/>
          <w:lang w:val="en-US"/>
        </w:rPr>
        <w:t>(</w:t>
      </w:r>
      <w:r w:rsidRPr="00C266A5">
        <w:rPr>
          <w:b/>
          <w:color w:val="6AA84F"/>
          <w:lang w:val="en-US"/>
        </w:rPr>
        <w:t>Afshin A, 2019</w:t>
      </w:r>
      <w:r w:rsidRPr="00C266A5">
        <w:rPr>
          <w:rFonts w:ascii="Times New Roman" w:eastAsia="Times New Roman" w:hAnsi="Times New Roman" w:cs="Times New Roman"/>
          <w:b/>
          <w:color w:val="6AA84F"/>
          <w:sz w:val="24"/>
          <w:szCs w:val="24"/>
          <w:lang w:val="en-US"/>
        </w:rPr>
        <w:t>)</w:t>
      </w:r>
      <w:commentRangeEnd w:id="564"/>
      <w:r>
        <w:commentReference w:id="564"/>
      </w:r>
      <w:r w:rsidRPr="00C266A5">
        <w:rPr>
          <w:rFonts w:ascii="Times New Roman" w:eastAsia="Times New Roman" w:hAnsi="Times New Roman" w:cs="Times New Roman"/>
          <w:sz w:val="24"/>
          <w:szCs w:val="24"/>
          <w:lang w:val="en-US"/>
        </w:rPr>
        <w:t xml:space="preserve">. </w:t>
      </w:r>
      <w:r w:rsidRPr="00C266A5">
        <w:rPr>
          <w:rFonts w:ascii="Times New Roman" w:eastAsia="Times New Roman" w:hAnsi="Times New Roman" w:cs="Times New Roman"/>
          <w:sz w:val="24"/>
          <w:szCs w:val="24"/>
          <w:highlight w:val="white"/>
          <w:lang w:val="en-US"/>
        </w:rPr>
        <w:t xml:space="preserve">The behavioral and metabolic risk factors leading up to HFPG and diabetes increased markedly over the 1990-2019 period in Brazil, with special regard to high body mass index </w:t>
      </w:r>
      <w:r w:rsidRPr="00C266A5">
        <w:rPr>
          <w:rFonts w:ascii="Times New Roman" w:eastAsia="Times New Roman" w:hAnsi="Times New Roman" w:cs="Times New Roman"/>
          <w:sz w:val="24"/>
          <w:szCs w:val="24"/>
          <w:lang w:val="en-US"/>
        </w:rPr>
        <w:t xml:space="preserve">(16) </w:t>
      </w:r>
      <w:sdt>
        <w:sdtPr>
          <w:tag w:val="goog_rdk_56"/>
          <w:id w:val="244932105"/>
        </w:sdtPr>
        <w:sdtEndPr/>
        <w:sdtContent>
          <w:commentRangeStart w:id="565"/>
        </w:sdtContent>
      </w:sdt>
      <w:sdt>
        <w:sdtPr>
          <w:tag w:val="goog_rdk_57"/>
          <w:id w:val="-376400294"/>
        </w:sdtPr>
        <w:sdtEndPr/>
        <w:sdtContent>
          <w:commentRangeStart w:id="566"/>
        </w:sdtContent>
      </w:sdt>
      <w:r w:rsidRPr="00C266A5">
        <w:rPr>
          <w:rFonts w:ascii="Times New Roman" w:eastAsia="Times New Roman" w:hAnsi="Times New Roman" w:cs="Times New Roman"/>
          <w:b/>
          <w:color w:val="38761D"/>
          <w:sz w:val="24"/>
          <w:szCs w:val="24"/>
          <w:lang w:val="en-US"/>
        </w:rPr>
        <w:t>(Stein C, 2022)</w:t>
      </w:r>
      <w:commentRangeEnd w:id="565"/>
      <w:r>
        <w:commentReference w:id="565"/>
      </w:r>
      <w:commentRangeEnd w:id="566"/>
      <w:r>
        <w:commentReference w:id="566"/>
      </w:r>
      <w:r w:rsidRPr="00C266A5">
        <w:rPr>
          <w:rFonts w:ascii="Times New Roman" w:eastAsia="Times New Roman" w:hAnsi="Times New Roman" w:cs="Times New Roman"/>
          <w:sz w:val="24"/>
          <w:szCs w:val="24"/>
          <w:lang w:val="en-US"/>
        </w:rPr>
        <w:t xml:space="preserve">. </w:t>
      </w:r>
    </w:p>
    <w:p w14:paraId="1002F5E6" w14:textId="77777777" w:rsidR="00C266A5" w:rsidRPr="00C266A5" w:rsidRDefault="00C266A5" w:rsidP="00CF630E">
      <w:pPr>
        <w:spacing w:after="0" w:line="480" w:lineRule="auto"/>
        <w:jc w:val="both"/>
        <w:rPr>
          <w:rFonts w:ascii="Times New Roman" w:eastAsia="Times New Roman" w:hAnsi="Times New Roman" w:cs="Times New Roman"/>
          <w:color w:val="6AA84F"/>
          <w:sz w:val="24"/>
          <w:szCs w:val="24"/>
          <w:shd w:val="clear" w:color="auto" w:fill="B6D7A8"/>
          <w:lang w:val="en-US"/>
        </w:rPr>
      </w:pPr>
      <w:r w:rsidRPr="00C266A5">
        <w:rPr>
          <w:rFonts w:ascii="Times New Roman" w:eastAsia="Times New Roman" w:hAnsi="Times New Roman" w:cs="Times New Roman"/>
          <w:sz w:val="24"/>
          <w:szCs w:val="24"/>
          <w:highlight w:val="white"/>
          <w:lang w:val="en-US"/>
        </w:rPr>
        <w:tab/>
        <w:t xml:space="preserve">The Pan American Health Organization (PAHO) - the regional office for the World Health Organization (WHO) - has been applying the Country Capacity Survey, to assess the preparedness of the countries in various aspects. Pertaining to non communicable diseases, there is access to risk factors data, such as those leading to diabetes. Of the analysed countries in this article, only three (Brazil, Argentina and Chile) had specific diabetes policy, strategy, or national action plan. That comes to show that there might be little structured preventive strategies to combat this disease. On the other hand, most of the countries had essential diabetes medicines readily available, as well as guidelines, protocols or standards of care for diabetes treatment. That is, there is little incentive to decrease the disease deflagration, but many resources to deal with it, increasing its prevalence and the time spent with the disease and its associated disabilities </w:t>
      </w:r>
      <w:r w:rsidRPr="00C266A5">
        <w:rPr>
          <w:rFonts w:ascii="Times New Roman" w:eastAsia="Times New Roman" w:hAnsi="Times New Roman" w:cs="Times New Roman"/>
          <w:sz w:val="24"/>
          <w:szCs w:val="24"/>
          <w:lang w:val="en-US"/>
        </w:rPr>
        <w:t>(17)</w:t>
      </w:r>
      <w:r w:rsidRPr="00C266A5">
        <w:rPr>
          <w:rFonts w:ascii="Times New Roman" w:eastAsia="Times New Roman" w:hAnsi="Times New Roman" w:cs="Times New Roman"/>
          <w:sz w:val="24"/>
          <w:szCs w:val="24"/>
          <w:highlight w:val="white"/>
          <w:lang w:val="en-US"/>
        </w:rPr>
        <w:t xml:space="preserve"> </w:t>
      </w:r>
      <w:sdt>
        <w:sdtPr>
          <w:tag w:val="goog_rdk_58"/>
          <w:id w:val="-2133235281"/>
        </w:sdtPr>
        <w:sdtEndPr/>
        <w:sdtContent>
          <w:commentRangeStart w:id="567"/>
        </w:sdtContent>
      </w:sdt>
      <w:r w:rsidRPr="00C266A5">
        <w:rPr>
          <w:rFonts w:ascii="Times New Roman" w:eastAsia="Times New Roman" w:hAnsi="Times New Roman" w:cs="Times New Roman"/>
          <w:b/>
          <w:color w:val="6AA84F"/>
          <w:sz w:val="24"/>
          <w:szCs w:val="24"/>
          <w:shd w:val="clear" w:color="auto" w:fill="B6D7A8"/>
          <w:lang w:val="en-US"/>
        </w:rPr>
        <w:t>(PAHO Snap)</w:t>
      </w:r>
      <w:commentRangeEnd w:id="567"/>
      <w:r>
        <w:commentReference w:id="567"/>
      </w:r>
      <w:r w:rsidRPr="00C266A5">
        <w:rPr>
          <w:rFonts w:ascii="Times New Roman" w:eastAsia="Times New Roman" w:hAnsi="Times New Roman" w:cs="Times New Roman"/>
          <w:color w:val="6AA84F"/>
          <w:sz w:val="24"/>
          <w:szCs w:val="24"/>
          <w:shd w:val="clear" w:color="auto" w:fill="B6D7A8"/>
          <w:lang w:val="en-US"/>
        </w:rPr>
        <w:t>.</w:t>
      </w:r>
    </w:p>
    <w:p w14:paraId="5CA02EA7" w14:textId="77777777" w:rsidR="00C266A5" w:rsidRPr="00C266A5" w:rsidRDefault="00C266A5" w:rsidP="00CF630E">
      <w:pPr>
        <w:spacing w:after="0" w:line="480" w:lineRule="auto"/>
        <w:jc w:val="both"/>
        <w:rPr>
          <w:rFonts w:ascii="Times New Roman" w:eastAsia="Times New Roman" w:hAnsi="Times New Roman" w:cs="Times New Roman"/>
          <w:sz w:val="24"/>
          <w:szCs w:val="24"/>
          <w:lang w:val="en-US"/>
        </w:rPr>
      </w:pPr>
    </w:p>
    <w:p w14:paraId="082A9C0E" w14:textId="77777777" w:rsidR="00C266A5" w:rsidRPr="00C266A5" w:rsidRDefault="00C266A5" w:rsidP="00CF630E">
      <w:pPr>
        <w:spacing w:after="0" w:line="480" w:lineRule="auto"/>
        <w:jc w:val="both"/>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 xml:space="preserve"> </w:t>
      </w:r>
      <w:r w:rsidRPr="00C266A5">
        <w:rPr>
          <w:rFonts w:ascii="Times New Roman" w:eastAsia="Times New Roman" w:hAnsi="Times New Roman" w:cs="Times New Roman"/>
          <w:sz w:val="24"/>
          <w:szCs w:val="24"/>
          <w:lang w:val="en-US"/>
        </w:rPr>
        <w:tab/>
        <w:t>Guyana, Suriname, and Venezuela had the highest DALY values. In contrast, the lowest were found in Peru, Uruguay and Chile. However, the annual rate of change of DALYs, YLLs, YLDs, deaths, and SEV over</w:t>
      </w:r>
      <w:sdt>
        <w:sdtPr>
          <w:tag w:val="goog_rdk_59"/>
          <w:id w:val="-170025276"/>
        </w:sdtPr>
        <w:sdtEndPr/>
        <w:sdtContent>
          <w:r w:rsidRPr="00C266A5">
            <w:rPr>
              <w:rFonts w:ascii="Times New Roman" w:eastAsia="Times New Roman" w:hAnsi="Times New Roman" w:cs="Times New Roman"/>
              <w:sz w:val="24"/>
              <w:szCs w:val="24"/>
              <w:lang w:val="en-US"/>
            </w:rPr>
            <w:t xml:space="preserve"> </w:t>
          </w:r>
        </w:sdtContent>
      </w:sdt>
      <w:r w:rsidRPr="00C266A5">
        <w:rPr>
          <w:rFonts w:ascii="Times New Roman" w:eastAsia="Times New Roman" w:hAnsi="Times New Roman" w:cs="Times New Roman"/>
          <w:sz w:val="24"/>
          <w:szCs w:val="24"/>
          <w:lang w:val="en-US"/>
        </w:rPr>
        <w:t xml:space="preserve">time showed a shrinking </w:t>
      </w:r>
      <w:sdt>
        <w:sdtPr>
          <w:tag w:val="goog_rdk_60"/>
          <w:id w:val="906420515"/>
        </w:sdtPr>
        <w:sdtEndPr/>
        <w:sdtContent>
          <w:commentRangeStart w:id="568"/>
        </w:sdtContent>
      </w:sdt>
      <w:sdt>
        <w:sdtPr>
          <w:tag w:val="goog_rdk_61"/>
          <w:id w:val="1682694994"/>
        </w:sdtPr>
        <w:sdtEndPr/>
        <w:sdtContent>
          <w:commentRangeStart w:id="569"/>
        </w:sdtContent>
      </w:sdt>
      <w:r w:rsidRPr="00C266A5">
        <w:rPr>
          <w:rFonts w:ascii="Times New Roman" w:eastAsia="Times New Roman" w:hAnsi="Times New Roman" w:cs="Times New Roman"/>
          <w:sz w:val="24"/>
          <w:szCs w:val="24"/>
          <w:highlight w:val="yellow"/>
          <w:lang w:val="en-US"/>
        </w:rPr>
        <w:t>burden</w:t>
      </w:r>
      <w:commentRangeEnd w:id="568"/>
      <w:r>
        <w:commentReference w:id="568"/>
      </w:r>
      <w:commentRangeEnd w:id="569"/>
      <w:r>
        <w:commentReference w:id="569"/>
      </w:r>
      <w:r w:rsidRPr="00C266A5">
        <w:rPr>
          <w:rFonts w:ascii="Times New Roman" w:eastAsia="Times New Roman" w:hAnsi="Times New Roman" w:cs="Times New Roman"/>
          <w:sz w:val="24"/>
          <w:szCs w:val="24"/>
          <w:lang w:val="en-US"/>
        </w:rPr>
        <w:t xml:space="preserve"> in Brazil, Colombia, and Guyana </w:t>
      </w:r>
      <w:r w:rsidRPr="00C266A5">
        <w:rPr>
          <w:rFonts w:ascii="Times New Roman" w:eastAsia="Times New Roman" w:hAnsi="Times New Roman" w:cs="Times New Roman"/>
          <w:sz w:val="24"/>
          <w:szCs w:val="24"/>
          <w:lang w:val="en-US"/>
        </w:rPr>
        <w:lastRenderedPageBreak/>
        <w:t>for DALYs, YLLs, and deaths in Argentina, Brazil, Chile, Colombia, Guyana, and Peru. All the countries have a growing burden for YLDs and SEV. These results show the importance of a public policy aimed at preventing HFPG and specific to the different countries of South America. These results could be associated with economic development and the health structures offered in these countries. However, most do not provide a national public health system with excellent coverage.</w:t>
      </w:r>
    </w:p>
    <w:p w14:paraId="65B18154" w14:textId="77777777" w:rsidR="00C266A5" w:rsidRPr="00C266A5" w:rsidRDefault="00C266A5" w:rsidP="00CF630E">
      <w:pPr>
        <w:spacing w:after="0" w:line="480" w:lineRule="auto"/>
        <w:jc w:val="both"/>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 xml:space="preserve"> </w:t>
      </w:r>
      <w:r w:rsidRPr="00C266A5">
        <w:rPr>
          <w:rFonts w:ascii="Times New Roman" w:eastAsia="Times New Roman" w:hAnsi="Times New Roman" w:cs="Times New Roman"/>
          <w:sz w:val="24"/>
          <w:szCs w:val="24"/>
          <w:lang w:val="en-US"/>
        </w:rPr>
        <w:tab/>
        <w:t xml:space="preserve">Furthermore, there was no clear association between the age-standardised deaths, DALYs, YLLs, YLDs, and SEV rate and the annual rate of change in SDI from 1990-2019. Previous studies have demonstrated an inverse correlation between DALYs from HFPG and SDI levels (2) </w:t>
      </w:r>
      <w:sdt>
        <w:sdtPr>
          <w:tag w:val="goog_rdk_62"/>
          <w:id w:val="38172603"/>
        </w:sdtPr>
        <w:sdtEndPr/>
        <w:sdtContent>
          <w:commentRangeStart w:id="570"/>
        </w:sdtContent>
      </w:sdt>
      <w:r w:rsidRPr="00C266A5">
        <w:rPr>
          <w:rFonts w:ascii="Times New Roman" w:eastAsia="Times New Roman" w:hAnsi="Times New Roman" w:cs="Times New Roman"/>
          <w:b/>
          <w:color w:val="6AA84F"/>
          <w:sz w:val="24"/>
          <w:szCs w:val="24"/>
          <w:lang w:val="en-US"/>
        </w:rPr>
        <w:t>(</w:t>
      </w:r>
      <w:r w:rsidRPr="00C266A5">
        <w:rPr>
          <w:b/>
          <w:color w:val="6AA84F"/>
          <w:lang w:val="en-US"/>
        </w:rPr>
        <w:t>Liang R, 2022)</w:t>
      </w:r>
      <w:commentRangeEnd w:id="570"/>
      <w:r>
        <w:commentReference w:id="570"/>
      </w:r>
      <w:r w:rsidRPr="00C266A5">
        <w:rPr>
          <w:rFonts w:ascii="Times New Roman" w:eastAsia="Times New Roman" w:hAnsi="Times New Roman" w:cs="Times New Roman"/>
          <w:sz w:val="24"/>
          <w:szCs w:val="24"/>
          <w:lang w:val="en-US"/>
        </w:rPr>
        <w:t xml:space="preserve">. A possible justification for these differences could be that our data included only South American countries. It seems to be a trans populational phenomenon in South American countries that everybody is susceptible to regardless of the level of development one's in. In previous studies, the DALYs of stroke attributable to HFPG were higher in lower SDI countries (18) </w:t>
      </w:r>
      <w:sdt>
        <w:sdtPr>
          <w:tag w:val="goog_rdk_63"/>
          <w:id w:val="896018878"/>
        </w:sdtPr>
        <w:sdtEndPr/>
        <w:sdtContent>
          <w:commentRangeStart w:id="571"/>
        </w:sdtContent>
      </w:sdt>
      <w:r w:rsidRPr="00C266A5">
        <w:rPr>
          <w:rFonts w:ascii="Times New Roman" w:eastAsia="Times New Roman" w:hAnsi="Times New Roman" w:cs="Times New Roman"/>
          <w:b/>
          <w:color w:val="6AA84F"/>
          <w:sz w:val="24"/>
          <w:szCs w:val="24"/>
          <w:lang w:val="en-US"/>
        </w:rPr>
        <w:t>(</w:t>
      </w:r>
      <w:r w:rsidRPr="00C266A5">
        <w:rPr>
          <w:b/>
          <w:color w:val="6AA84F"/>
          <w:lang w:val="en-US"/>
        </w:rPr>
        <w:t>Liu Y, 2022</w:t>
      </w:r>
      <w:r w:rsidRPr="00C266A5">
        <w:rPr>
          <w:rFonts w:ascii="Times New Roman" w:eastAsia="Times New Roman" w:hAnsi="Times New Roman" w:cs="Times New Roman"/>
          <w:b/>
          <w:color w:val="6AA84F"/>
          <w:sz w:val="24"/>
          <w:szCs w:val="24"/>
          <w:lang w:val="en-US"/>
        </w:rPr>
        <w:t>)</w:t>
      </w:r>
      <w:commentRangeEnd w:id="571"/>
      <w:r>
        <w:commentReference w:id="571"/>
      </w:r>
      <w:r w:rsidRPr="00C266A5">
        <w:rPr>
          <w:rFonts w:ascii="Times New Roman" w:eastAsia="Times New Roman" w:hAnsi="Times New Roman" w:cs="Times New Roman"/>
          <w:sz w:val="24"/>
          <w:szCs w:val="24"/>
          <w:lang w:val="en-US"/>
        </w:rPr>
        <w:t xml:space="preserve">. In contrast, NASH-related liver cancer has increased in the last decades also in regions with  high SDI (19) </w:t>
      </w:r>
      <w:sdt>
        <w:sdtPr>
          <w:tag w:val="goog_rdk_64"/>
          <w:id w:val="-1688203661"/>
        </w:sdtPr>
        <w:sdtEndPr/>
        <w:sdtContent>
          <w:commentRangeStart w:id="572"/>
        </w:sdtContent>
      </w:sdt>
      <w:r w:rsidRPr="00C266A5">
        <w:rPr>
          <w:rFonts w:ascii="Times New Roman" w:eastAsia="Times New Roman" w:hAnsi="Times New Roman" w:cs="Times New Roman"/>
          <w:b/>
          <w:color w:val="6AA84F"/>
          <w:sz w:val="24"/>
          <w:szCs w:val="24"/>
          <w:lang w:val="en-US"/>
        </w:rPr>
        <w:t>(</w:t>
      </w:r>
      <w:r w:rsidRPr="00C266A5">
        <w:rPr>
          <w:b/>
          <w:color w:val="6AA84F"/>
          <w:lang w:val="en-US"/>
        </w:rPr>
        <w:t>Li Z, 2023</w:t>
      </w:r>
      <w:r w:rsidRPr="00C266A5">
        <w:rPr>
          <w:rFonts w:ascii="Times New Roman" w:eastAsia="Times New Roman" w:hAnsi="Times New Roman" w:cs="Times New Roman"/>
          <w:b/>
          <w:color w:val="6AA84F"/>
          <w:sz w:val="24"/>
          <w:szCs w:val="24"/>
          <w:lang w:val="en-US"/>
        </w:rPr>
        <w:t>)</w:t>
      </w:r>
      <w:commentRangeEnd w:id="572"/>
      <w:r>
        <w:commentReference w:id="572"/>
      </w:r>
      <w:r w:rsidRPr="00C266A5">
        <w:rPr>
          <w:rFonts w:ascii="Times New Roman" w:eastAsia="Times New Roman" w:hAnsi="Times New Roman" w:cs="Times New Roman"/>
          <w:sz w:val="24"/>
          <w:szCs w:val="24"/>
          <w:lang w:val="en-US"/>
        </w:rPr>
        <w:t xml:space="preserve">. </w:t>
      </w:r>
    </w:p>
    <w:p w14:paraId="65BB4EDA" w14:textId="77777777" w:rsidR="00C266A5" w:rsidRPr="00C266A5" w:rsidRDefault="00C266A5" w:rsidP="00CF630E">
      <w:pPr>
        <w:spacing w:after="0" w:line="480" w:lineRule="auto"/>
        <w:ind w:firstLine="720"/>
        <w:jc w:val="both"/>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 xml:space="preserve">The potential sequelae and adverse outcomes that stem from HFPG have personal and public costs. The longstanding association between HFPG and cancer is an example. People with HFPG and diabetes consistently have a higher risk of total mortality (20) </w:t>
      </w:r>
      <w:sdt>
        <w:sdtPr>
          <w:tag w:val="goog_rdk_65"/>
          <w:id w:val="1675531124"/>
        </w:sdtPr>
        <w:sdtEndPr/>
        <w:sdtContent>
          <w:commentRangeStart w:id="573"/>
        </w:sdtContent>
      </w:sdt>
      <w:r w:rsidRPr="00C266A5">
        <w:rPr>
          <w:rFonts w:ascii="Times New Roman" w:eastAsia="Times New Roman" w:hAnsi="Times New Roman" w:cs="Times New Roman"/>
          <w:b/>
          <w:color w:val="6AA84F"/>
          <w:sz w:val="24"/>
          <w:szCs w:val="24"/>
          <w:lang w:val="en-US"/>
        </w:rPr>
        <w:t>(</w:t>
      </w:r>
      <w:r w:rsidRPr="00C266A5">
        <w:rPr>
          <w:b/>
          <w:color w:val="6AA84F"/>
          <w:lang w:val="en-US"/>
        </w:rPr>
        <w:t>Wu M, 2021</w:t>
      </w:r>
      <w:r w:rsidRPr="00C266A5">
        <w:rPr>
          <w:rFonts w:ascii="Times New Roman" w:eastAsia="Times New Roman" w:hAnsi="Times New Roman" w:cs="Times New Roman"/>
          <w:b/>
          <w:color w:val="6AA84F"/>
          <w:sz w:val="24"/>
          <w:szCs w:val="24"/>
          <w:lang w:val="en-US"/>
        </w:rPr>
        <w:t>)</w:t>
      </w:r>
      <w:commentRangeEnd w:id="573"/>
      <w:r>
        <w:commentReference w:id="573"/>
      </w:r>
      <w:r w:rsidRPr="00C266A5">
        <w:rPr>
          <w:rFonts w:ascii="Times New Roman" w:eastAsia="Times New Roman" w:hAnsi="Times New Roman" w:cs="Times New Roman"/>
          <w:sz w:val="24"/>
          <w:szCs w:val="24"/>
          <w:lang w:val="en-US"/>
        </w:rPr>
        <w:t xml:space="preserve">. The burden spreads also to non-neoplastic diseases, such as stroke. The global age-standardised rate of DALY attributable to HFPG stroke did not decline significantly from 1990-2019, mainly affecting people over 50 (18) </w:t>
      </w:r>
      <w:sdt>
        <w:sdtPr>
          <w:tag w:val="goog_rdk_66"/>
          <w:id w:val="583809542"/>
        </w:sdtPr>
        <w:sdtEndPr/>
        <w:sdtContent>
          <w:commentRangeStart w:id="574"/>
        </w:sdtContent>
      </w:sdt>
      <w:r w:rsidRPr="00C266A5">
        <w:rPr>
          <w:rFonts w:ascii="Times New Roman" w:eastAsia="Times New Roman" w:hAnsi="Times New Roman" w:cs="Times New Roman"/>
          <w:b/>
          <w:color w:val="6AA84F"/>
          <w:sz w:val="24"/>
          <w:szCs w:val="24"/>
          <w:lang w:val="en-US"/>
        </w:rPr>
        <w:t>(</w:t>
      </w:r>
      <w:r w:rsidRPr="00C266A5">
        <w:rPr>
          <w:b/>
          <w:color w:val="6AA84F"/>
          <w:lang w:val="en-US"/>
        </w:rPr>
        <w:t>Liu Y, 2022</w:t>
      </w:r>
      <w:r w:rsidRPr="00C266A5">
        <w:rPr>
          <w:rFonts w:ascii="Times New Roman" w:eastAsia="Times New Roman" w:hAnsi="Times New Roman" w:cs="Times New Roman"/>
          <w:b/>
          <w:color w:val="6AA84F"/>
          <w:sz w:val="24"/>
          <w:szCs w:val="24"/>
          <w:lang w:val="en-US"/>
        </w:rPr>
        <w:t>)</w:t>
      </w:r>
      <w:commentRangeEnd w:id="574"/>
      <w:r>
        <w:commentReference w:id="574"/>
      </w:r>
      <w:r w:rsidRPr="00C266A5">
        <w:rPr>
          <w:rFonts w:ascii="Times New Roman" w:eastAsia="Times New Roman" w:hAnsi="Times New Roman" w:cs="Times New Roman"/>
          <w:sz w:val="24"/>
          <w:szCs w:val="24"/>
          <w:lang w:val="en-US"/>
        </w:rPr>
        <w:t xml:space="preserve">. </w:t>
      </w:r>
    </w:p>
    <w:p w14:paraId="5DCCEB24" w14:textId="77777777" w:rsidR="00C266A5" w:rsidRPr="00C266A5" w:rsidRDefault="00C266A5" w:rsidP="00CF630E">
      <w:pPr>
        <w:spacing w:after="0" w:line="480" w:lineRule="auto"/>
        <w:ind w:firstLine="720"/>
        <w:jc w:val="both"/>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 xml:space="preserve">This study is not free of limitations. The main limitation of the GBD assessment of the burden of diseases and injuries is lack of </w:t>
      </w:r>
      <w:sdt>
        <w:sdtPr>
          <w:tag w:val="goog_rdk_67"/>
          <w:id w:val="437339022"/>
        </w:sdtPr>
        <w:sdtEndPr/>
        <w:sdtContent>
          <w:commentRangeStart w:id="575"/>
        </w:sdtContent>
      </w:sdt>
      <w:sdt>
        <w:sdtPr>
          <w:tag w:val="goog_rdk_68"/>
          <w:id w:val="-419025176"/>
        </w:sdtPr>
        <w:sdtEndPr/>
        <w:sdtContent>
          <w:commentRangeStart w:id="576"/>
        </w:sdtContent>
      </w:sdt>
      <w:r w:rsidRPr="00C266A5">
        <w:rPr>
          <w:rFonts w:ascii="Times New Roman" w:eastAsia="Times New Roman" w:hAnsi="Times New Roman" w:cs="Times New Roman"/>
          <w:sz w:val="24"/>
          <w:szCs w:val="24"/>
          <w:highlight w:val="yellow"/>
          <w:lang w:val="en-US"/>
        </w:rPr>
        <w:t>data</w:t>
      </w:r>
      <w:commentRangeEnd w:id="575"/>
      <w:r>
        <w:commentReference w:id="575"/>
      </w:r>
      <w:commentRangeEnd w:id="576"/>
      <w:r>
        <w:commentReference w:id="576"/>
      </w:r>
      <w:r w:rsidRPr="00C266A5">
        <w:rPr>
          <w:rFonts w:ascii="Times New Roman" w:eastAsia="Times New Roman" w:hAnsi="Times New Roman" w:cs="Times New Roman"/>
          <w:sz w:val="24"/>
          <w:szCs w:val="24"/>
          <w:lang w:val="en-US"/>
        </w:rPr>
        <w:t xml:space="preserve">. Where data are minimal, the results hang on the predictive validity of the modelling attempts. Considering the differences found between the </w:t>
      </w:r>
      <w:r w:rsidRPr="00C266A5">
        <w:rPr>
          <w:rFonts w:ascii="Times New Roman" w:eastAsia="Times New Roman" w:hAnsi="Times New Roman" w:cs="Times New Roman"/>
          <w:sz w:val="24"/>
          <w:szCs w:val="24"/>
          <w:lang w:val="en-US"/>
        </w:rPr>
        <w:lastRenderedPageBreak/>
        <w:t xml:space="preserve">countries of South America, there may be differences between different regions and states of each country. More specific data could further direct the public health policies of each country. </w:t>
      </w:r>
    </w:p>
    <w:p w14:paraId="1965BE24" w14:textId="77777777" w:rsidR="00C266A5" w:rsidRPr="00C266A5" w:rsidRDefault="00C266A5" w:rsidP="00CF630E">
      <w:pPr>
        <w:spacing w:after="0" w:line="480" w:lineRule="auto"/>
        <w:ind w:firstLine="720"/>
        <w:jc w:val="both"/>
        <w:rPr>
          <w:rFonts w:ascii="Times New Roman" w:eastAsia="Times New Roman" w:hAnsi="Times New Roman" w:cs="Times New Roman"/>
          <w:sz w:val="24"/>
          <w:szCs w:val="24"/>
          <w:lang w:val="en-US"/>
        </w:rPr>
      </w:pPr>
    </w:p>
    <w:p w14:paraId="6F3C1A6E" w14:textId="77777777" w:rsidR="00C266A5" w:rsidRPr="00C266A5" w:rsidRDefault="00C266A5" w:rsidP="00CF630E">
      <w:pPr>
        <w:shd w:val="clear" w:color="auto" w:fill="F2F2F2"/>
        <w:spacing w:after="0" w:line="480" w:lineRule="auto"/>
        <w:jc w:val="both"/>
        <w:rPr>
          <w:rFonts w:ascii="Times New Roman" w:eastAsia="Times New Roman" w:hAnsi="Times New Roman" w:cs="Times New Roman"/>
          <w:b/>
          <w:sz w:val="24"/>
          <w:szCs w:val="24"/>
          <w:shd w:val="clear" w:color="auto" w:fill="93C47D"/>
          <w:lang w:val="en-US"/>
        </w:rPr>
      </w:pPr>
      <w:r w:rsidRPr="00C266A5">
        <w:rPr>
          <w:rFonts w:ascii="Times New Roman" w:eastAsia="Times New Roman" w:hAnsi="Times New Roman" w:cs="Times New Roman"/>
          <w:b/>
          <w:sz w:val="24"/>
          <w:szCs w:val="24"/>
          <w:shd w:val="clear" w:color="auto" w:fill="93C47D"/>
          <w:lang w:val="en-US"/>
        </w:rPr>
        <w:t>Conclusion</w:t>
      </w:r>
    </w:p>
    <w:p w14:paraId="6FCEE65E" w14:textId="77777777" w:rsidR="00C266A5" w:rsidRPr="00C266A5" w:rsidRDefault="00C266A5" w:rsidP="00CF630E">
      <w:pPr>
        <w:spacing w:after="0" w:line="480" w:lineRule="auto"/>
        <w:ind w:firstLine="720"/>
        <w:jc w:val="both"/>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 xml:space="preserve">South America's </w:t>
      </w:r>
      <w:sdt>
        <w:sdtPr>
          <w:tag w:val="goog_rdk_69"/>
          <w:id w:val="923138556"/>
        </w:sdtPr>
        <w:sdtEndPr/>
        <w:sdtContent>
          <w:commentRangeStart w:id="577"/>
        </w:sdtContent>
      </w:sdt>
      <w:sdt>
        <w:sdtPr>
          <w:tag w:val="goog_rdk_70"/>
          <w:id w:val="-1573196767"/>
        </w:sdtPr>
        <w:sdtEndPr/>
        <w:sdtContent>
          <w:commentRangeStart w:id="578"/>
        </w:sdtContent>
      </w:sdt>
      <w:r w:rsidRPr="00C266A5">
        <w:rPr>
          <w:rFonts w:ascii="Times New Roman" w:eastAsia="Times New Roman" w:hAnsi="Times New Roman" w:cs="Times New Roman"/>
          <w:sz w:val="24"/>
          <w:szCs w:val="24"/>
          <w:highlight w:val="yellow"/>
          <w:lang w:val="en-US"/>
        </w:rPr>
        <w:t>high</w:t>
      </w:r>
      <w:commentRangeEnd w:id="577"/>
      <w:r>
        <w:commentReference w:id="577"/>
      </w:r>
      <w:commentRangeEnd w:id="578"/>
      <w:r>
        <w:commentReference w:id="578"/>
      </w:r>
      <w:r w:rsidRPr="00C266A5">
        <w:rPr>
          <w:rFonts w:ascii="Times New Roman" w:eastAsia="Times New Roman" w:hAnsi="Times New Roman" w:cs="Times New Roman"/>
          <w:sz w:val="24"/>
          <w:szCs w:val="24"/>
          <w:lang w:val="en-US"/>
        </w:rPr>
        <w:t xml:space="preserve"> fasting plasma glucose burden is significant and heterogeneous across countries. The burden of HFPG is increasing in South America, reflected mainly in years lived with disability </w:t>
      </w:r>
      <w:sdt>
        <w:sdtPr>
          <w:tag w:val="goog_rdk_71"/>
          <w:id w:val="600846538"/>
        </w:sdtPr>
        <w:sdtEndPr/>
        <w:sdtContent>
          <w:commentRangeStart w:id="579"/>
        </w:sdtContent>
      </w:sdt>
      <w:r w:rsidRPr="00C266A5">
        <w:rPr>
          <w:rFonts w:ascii="Times New Roman" w:eastAsia="Times New Roman" w:hAnsi="Times New Roman" w:cs="Times New Roman"/>
          <w:sz w:val="24"/>
          <w:szCs w:val="24"/>
          <w:highlight w:val="yellow"/>
          <w:lang w:val="en-US"/>
        </w:rPr>
        <w:t>and summary exposure value</w:t>
      </w:r>
      <w:commentRangeEnd w:id="579"/>
      <w:r>
        <w:commentReference w:id="579"/>
      </w:r>
      <w:r w:rsidRPr="00C266A5">
        <w:rPr>
          <w:rFonts w:ascii="Times New Roman" w:eastAsia="Times New Roman" w:hAnsi="Times New Roman" w:cs="Times New Roman"/>
          <w:sz w:val="24"/>
          <w:szCs w:val="24"/>
          <w:lang w:val="en-US"/>
        </w:rPr>
        <w:t xml:space="preserve">, meaning there has been an increase in years living with disability in these countries. </w:t>
      </w:r>
    </w:p>
    <w:p w14:paraId="6F68A074" w14:textId="77777777" w:rsidR="00C266A5" w:rsidRPr="00C266A5" w:rsidRDefault="00C266A5" w:rsidP="00CF630E">
      <w:pPr>
        <w:spacing w:after="0" w:line="480" w:lineRule="auto"/>
        <w:ind w:firstLine="720"/>
        <w:jc w:val="both"/>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 xml:space="preserve">The rise in HFPG prevalence has brought consequences to both the individual and the public health systems. There was meaningful progress in diagnosis and treatments over the years, but now people live longer with the disease burden. Public health measures urgently need to work on preventing HFPG to avoid its consequences. It is necessary to implement public health policies tailored to each country, to prevent the burden from increasing. </w:t>
      </w:r>
    </w:p>
    <w:p w14:paraId="7A036885" w14:textId="77777777" w:rsidR="00CF630E" w:rsidRDefault="00CF630E" w:rsidP="00CF630E">
      <w:pPr>
        <w:spacing w:after="0" w:line="480" w:lineRule="auto"/>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br w:type="page"/>
      </w:r>
    </w:p>
    <w:p w14:paraId="7057937C" w14:textId="77CFCD49" w:rsidR="00C266A5" w:rsidRPr="00C266A5" w:rsidRDefault="00C266A5" w:rsidP="00C266A5">
      <w:pPr>
        <w:rPr>
          <w:rFonts w:ascii="Times New Roman" w:eastAsia="Times New Roman" w:hAnsi="Times New Roman" w:cs="Times New Roman"/>
          <w:b/>
          <w:bCs/>
          <w:sz w:val="24"/>
          <w:szCs w:val="24"/>
          <w:lang w:val="en-US"/>
        </w:rPr>
      </w:pPr>
      <w:r w:rsidRPr="00C266A5">
        <w:rPr>
          <w:rFonts w:ascii="Times New Roman" w:eastAsia="Times New Roman" w:hAnsi="Times New Roman" w:cs="Times New Roman"/>
          <w:b/>
          <w:bCs/>
          <w:sz w:val="24"/>
          <w:szCs w:val="24"/>
          <w:lang w:val="en-US"/>
        </w:rPr>
        <w:lastRenderedPageBreak/>
        <w:t>References</w:t>
      </w:r>
    </w:p>
    <w:p w14:paraId="6AC1E3BF" w14:textId="77777777" w:rsidR="00C266A5" w:rsidRPr="00C266A5" w:rsidRDefault="00C266A5" w:rsidP="00C266A5">
      <w:pPr>
        <w:jc w:val="both"/>
        <w:rPr>
          <w:rFonts w:ascii="Times New Roman" w:eastAsia="Times New Roman" w:hAnsi="Times New Roman" w:cs="Times New Roman"/>
          <w:sz w:val="24"/>
          <w:szCs w:val="24"/>
          <w:lang w:val="en-US"/>
        </w:rPr>
      </w:pPr>
    </w:p>
    <w:p w14:paraId="2B4AFF37" w14:textId="77777777" w:rsidR="00C266A5" w:rsidRPr="00C266A5" w:rsidRDefault="00C266A5" w:rsidP="00C266A5">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1.</w:t>
      </w:r>
      <w:r w:rsidRPr="00C266A5">
        <w:rPr>
          <w:rFonts w:ascii="Times New Roman" w:eastAsia="Times New Roman" w:hAnsi="Times New Roman" w:cs="Times New Roman"/>
          <w:sz w:val="24"/>
          <w:szCs w:val="24"/>
          <w:lang w:val="en-US"/>
        </w:rPr>
        <w:tab/>
        <w:t xml:space="preserve">Ong KL, Stafford LK, McLaughlin SA, Boyko EJ, Vollset SE, Smith AE, et al. Global, regional, and national burden of diabetes from 1990 to 2021, with projections of prevalence to 2050: a systematic analysis for the Global Burden of Disease Study 2021. The Lancet. 15 de julho de 2023;402(10397):203–34. </w:t>
      </w:r>
    </w:p>
    <w:p w14:paraId="772D98E0" w14:textId="77777777" w:rsidR="00C266A5" w:rsidRPr="00C266A5" w:rsidRDefault="00C266A5" w:rsidP="00C266A5">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2.</w:t>
      </w:r>
      <w:r w:rsidRPr="00C266A5">
        <w:rPr>
          <w:rFonts w:ascii="Times New Roman" w:eastAsia="Times New Roman" w:hAnsi="Times New Roman" w:cs="Times New Roman"/>
          <w:sz w:val="24"/>
          <w:szCs w:val="24"/>
          <w:lang w:val="en-US"/>
        </w:rPr>
        <w:tab/>
        <w:t xml:space="preserve">Liang R, Feng X, Shi D, Yang M, Yu L, Liu W, et al. The global burden of disease attributable to high fasting plasma glucose in 204 countries and territories, 1990–2019: An updated analysis for the Global Burden of Disease Study 2019. Diabetes Metab Res Rev. 2022;38(8):e3572. </w:t>
      </w:r>
    </w:p>
    <w:p w14:paraId="2B4EB68C" w14:textId="77777777" w:rsidR="00C266A5" w:rsidRPr="00C266A5" w:rsidRDefault="00C266A5" w:rsidP="00C266A5">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3.</w:t>
      </w:r>
      <w:r w:rsidRPr="00C266A5">
        <w:rPr>
          <w:rFonts w:ascii="Times New Roman" w:eastAsia="Times New Roman" w:hAnsi="Times New Roman" w:cs="Times New Roman"/>
          <w:sz w:val="24"/>
          <w:szCs w:val="24"/>
          <w:lang w:val="en-US"/>
        </w:rPr>
        <w:tab/>
        <w:t xml:space="preserve">Cousin E, Schmidt MI, Ong KL, Lozano R, Afshin A, Abushouk AI, et al. Burden of diabetes and hyperglycaemia in adults in the Americas, 1990–2019: a systematic analysis for the Global Burden of Disease Study 2019. Lancet Diabetes Endocrinol. 1o de setembro de 2022;10(9):655–67. </w:t>
      </w:r>
    </w:p>
    <w:p w14:paraId="05BDE55D" w14:textId="77777777" w:rsidR="00C266A5" w:rsidRPr="00C266A5" w:rsidRDefault="00C266A5" w:rsidP="00C266A5">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4.</w:t>
      </w:r>
      <w:r w:rsidRPr="00C266A5">
        <w:rPr>
          <w:rFonts w:ascii="Times New Roman" w:eastAsia="Times New Roman" w:hAnsi="Times New Roman" w:cs="Times New Roman"/>
          <w:sz w:val="24"/>
          <w:szCs w:val="24"/>
          <w:lang w:val="en-US"/>
        </w:rPr>
        <w:tab/>
        <w:t xml:space="preserve">Supplementary appendix 1 to: GBD 2019 Risk Factors Collaborators. Global burden of 87 risk factors in 204 countries and territories, 1990-2019: a systematic analysis for the Global Burden of Diseases Study 2019. 17 de outubro de 2020;396(10258):1223–49. </w:t>
      </w:r>
    </w:p>
    <w:p w14:paraId="6114E5B8" w14:textId="77777777" w:rsidR="00C266A5" w:rsidRPr="00C266A5" w:rsidRDefault="00C266A5" w:rsidP="00C266A5">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5.</w:t>
      </w:r>
      <w:r w:rsidRPr="00C266A5">
        <w:rPr>
          <w:rFonts w:ascii="Times New Roman" w:eastAsia="Times New Roman" w:hAnsi="Times New Roman" w:cs="Times New Roman"/>
          <w:sz w:val="24"/>
          <w:szCs w:val="24"/>
          <w:lang w:val="en-US"/>
        </w:rPr>
        <w:tab/>
        <w:t xml:space="preserve">Tondro Anamag F, Noori M, Nejadghaderi SA, Sullman MJM, Grieger JA, Kolahi AA, et al. Burden of cancers attributable to high fasting plasma glucose in the Middle East and North Africa region, 1990–2019. Cancer Med. 2023;12(8):10031–44. </w:t>
      </w:r>
    </w:p>
    <w:p w14:paraId="79BDA1E0" w14:textId="77777777" w:rsidR="00C266A5" w:rsidRPr="00C266A5" w:rsidRDefault="00C266A5" w:rsidP="00C266A5">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6.</w:t>
      </w:r>
      <w:r w:rsidRPr="00C266A5">
        <w:rPr>
          <w:rFonts w:ascii="Times New Roman" w:eastAsia="Times New Roman" w:hAnsi="Times New Roman" w:cs="Times New Roman"/>
          <w:sz w:val="24"/>
          <w:szCs w:val="24"/>
          <w:lang w:val="en-US"/>
        </w:rPr>
        <w:tab/>
        <w:t xml:space="preserve">Wirth JP, Zeng W, Petry N, Rohner F, Glenn S, Donkor WES, et al. The global burden of high fasting plasma glucose associated with zinc deficiency: Results of a systematic review and meta-analysis. PLOS Glob Public Health. 13 de março de 2023;3(3):e0001353. </w:t>
      </w:r>
    </w:p>
    <w:p w14:paraId="7AF80D00" w14:textId="77777777" w:rsidR="00C266A5" w:rsidRPr="00C266A5" w:rsidRDefault="00C266A5" w:rsidP="00C266A5">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7.</w:t>
      </w:r>
      <w:r w:rsidRPr="00C266A5">
        <w:rPr>
          <w:rFonts w:ascii="Times New Roman" w:eastAsia="Times New Roman" w:hAnsi="Times New Roman" w:cs="Times New Roman"/>
          <w:sz w:val="24"/>
          <w:szCs w:val="24"/>
          <w:lang w:val="en-US"/>
        </w:rPr>
        <w:tab/>
        <w:t xml:space="preserve">Supplement to: GBD 2019 Diseases and Injuries Collaborators. Global burden of 369 diseases and injuries in 204 countries and teritories, 1990-2019: a systematic analysis for the Global Burden of Disease Study 2019. Lancet. 17 de outubro de 2020;396(10258):1204–22. </w:t>
      </w:r>
    </w:p>
    <w:p w14:paraId="1917B84E" w14:textId="77777777" w:rsidR="00C266A5" w:rsidRPr="00C266A5" w:rsidRDefault="00C266A5" w:rsidP="00C266A5">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8.</w:t>
      </w:r>
      <w:r w:rsidRPr="00C266A5">
        <w:rPr>
          <w:rFonts w:ascii="Times New Roman" w:eastAsia="Times New Roman" w:hAnsi="Times New Roman" w:cs="Times New Roman"/>
          <w:sz w:val="24"/>
          <w:szCs w:val="24"/>
          <w:lang w:val="en-US"/>
        </w:rPr>
        <w:tab/>
        <w:t xml:space="preserve">Ewerton. Supplement to: GBD 2019 Diabetes in the Americas Collaborators. Burden of diabetes and hyperglycaemia in adults in the Americas, 1990-2019: a systematic analysis for the Global Burden of Disease Study 2019. setembro de 2022;10(9):655–67. </w:t>
      </w:r>
    </w:p>
    <w:p w14:paraId="3E065331" w14:textId="77777777" w:rsidR="00C266A5" w:rsidRPr="00C266A5" w:rsidRDefault="00C266A5" w:rsidP="00C266A5">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9.</w:t>
      </w:r>
      <w:r w:rsidRPr="00C266A5">
        <w:rPr>
          <w:rFonts w:ascii="Times New Roman" w:eastAsia="Times New Roman" w:hAnsi="Times New Roman" w:cs="Times New Roman"/>
          <w:sz w:val="24"/>
          <w:szCs w:val="24"/>
          <w:lang w:val="en-US"/>
        </w:rPr>
        <w:tab/>
        <w:t xml:space="preserve">Murray CJL, Aravkin AY, Zheng P, Abbafati C, Abbas KM, Abbasi-Kangevari M, et al. Global burden of 87 risk factors in 204 countries and territories, 1990–2019: a systematic analysis for the Global Burden of Disease Study 2019. The Lancet. 17 de outubro de 2020;396(10258):1223–49. </w:t>
      </w:r>
    </w:p>
    <w:p w14:paraId="13B243E3" w14:textId="77777777" w:rsidR="00C266A5" w:rsidRPr="00C266A5" w:rsidRDefault="00C266A5" w:rsidP="00C266A5">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10.</w:t>
      </w:r>
      <w:r w:rsidRPr="00C266A5">
        <w:rPr>
          <w:rFonts w:ascii="Times New Roman" w:eastAsia="Times New Roman" w:hAnsi="Times New Roman" w:cs="Times New Roman"/>
          <w:sz w:val="24"/>
          <w:szCs w:val="24"/>
          <w:lang w:val="en-US"/>
        </w:rPr>
        <w:tab/>
        <w:t xml:space="preserve">Danaei G, Finucane MM, Lu Y, Singh GM, Cowan MJ, Paciorek CJ, et al. National, regional, and global trends in fasting plasma glucose and diabetes prevalence since 1980: systematic analysis of health examination surveys and epidemiological studies with 370 country-years and 2·7 million participants. Lancet Lond Engl. 2 de julho de 2011;378(9785):31–40. </w:t>
      </w:r>
    </w:p>
    <w:p w14:paraId="38E32113" w14:textId="77777777" w:rsidR="00C266A5" w:rsidRPr="00C266A5" w:rsidRDefault="00C266A5" w:rsidP="00C266A5">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lastRenderedPageBreak/>
        <w:t>11.</w:t>
      </w:r>
      <w:r w:rsidRPr="00C266A5">
        <w:rPr>
          <w:rFonts w:ascii="Times New Roman" w:eastAsia="Times New Roman" w:hAnsi="Times New Roman" w:cs="Times New Roman"/>
          <w:sz w:val="24"/>
          <w:szCs w:val="24"/>
          <w:lang w:val="en-US"/>
        </w:rPr>
        <w:tab/>
        <w:t>Organization PAH. Ultra-processed food and drink products in Latin America: Trends, impact on obesity, policy implications. Alimentos y bebidas ultraprocesados en América Latina: tendencias, efecto sobre la obesidad e implicaciones para las políticas públicas [Internet]. 2015 [citado 26 de novembro de 2023]; Disponível em: https://iris.paho.org/handle/10665.2/7699</w:t>
      </w:r>
    </w:p>
    <w:p w14:paraId="7C78A5EC" w14:textId="77777777" w:rsidR="00C266A5" w:rsidRPr="00C266A5" w:rsidRDefault="00C266A5" w:rsidP="00C266A5">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12.</w:t>
      </w:r>
      <w:r w:rsidRPr="00C266A5">
        <w:rPr>
          <w:rFonts w:ascii="Times New Roman" w:eastAsia="Times New Roman" w:hAnsi="Times New Roman" w:cs="Times New Roman"/>
          <w:sz w:val="24"/>
          <w:szCs w:val="24"/>
          <w:lang w:val="en-US"/>
        </w:rPr>
        <w:tab/>
        <w:t xml:space="preserve">Capewell S, Capewell A. An effectiveness hierarchy of preventive interventions: neglected paradigm or self-evident truth? J Public Health Oxf Engl. 1o de junho de 2018;40(2):350–8. </w:t>
      </w:r>
    </w:p>
    <w:p w14:paraId="3B824EA3" w14:textId="77777777" w:rsidR="00C266A5" w:rsidRPr="00C266A5" w:rsidRDefault="00C266A5" w:rsidP="00C266A5">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13.</w:t>
      </w:r>
      <w:r w:rsidRPr="00C266A5">
        <w:rPr>
          <w:rFonts w:ascii="Times New Roman" w:eastAsia="Times New Roman" w:hAnsi="Times New Roman" w:cs="Times New Roman"/>
          <w:sz w:val="24"/>
          <w:szCs w:val="24"/>
          <w:lang w:val="en-US"/>
        </w:rPr>
        <w:tab/>
        <w:t xml:space="preserve">Duncan BB, Schmidt MI, Ewerton Cousin, Moradi-Lakeh M, Passos VM de A, França EB, et al. The burden of diabetes and hyperglycemia in Brazil-past and present: findings from the Global Burden of Disease Study 2015. Diabetol Metab Syndr. 14 de março de 2017;9(1):18. </w:t>
      </w:r>
    </w:p>
    <w:p w14:paraId="110F9F74" w14:textId="77777777" w:rsidR="00C266A5" w:rsidRPr="00C266A5" w:rsidRDefault="00C266A5" w:rsidP="00C266A5">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14.</w:t>
      </w:r>
      <w:r w:rsidRPr="00C266A5">
        <w:rPr>
          <w:rFonts w:ascii="Times New Roman" w:eastAsia="Times New Roman" w:hAnsi="Times New Roman" w:cs="Times New Roman"/>
          <w:sz w:val="24"/>
          <w:szCs w:val="24"/>
          <w:lang w:val="en-US"/>
        </w:rPr>
        <w:tab/>
        <w:t xml:space="preserve">Samantha Roberts. Economic evaluation of type 2 diabetes prevention programmes: Markov model of low- and high-intensity lifestyle programmes and metformin in participants with different categories of intermediate hyperglycaemia. BMC Med. 30 de janeiro de 2018;16. </w:t>
      </w:r>
    </w:p>
    <w:p w14:paraId="1F64EF9F" w14:textId="77777777" w:rsidR="00C266A5" w:rsidRPr="00C266A5" w:rsidRDefault="00C266A5" w:rsidP="00C266A5">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15.</w:t>
      </w:r>
      <w:r w:rsidRPr="00C266A5">
        <w:rPr>
          <w:rFonts w:ascii="Times New Roman" w:eastAsia="Times New Roman" w:hAnsi="Times New Roman" w:cs="Times New Roman"/>
          <w:sz w:val="24"/>
          <w:szCs w:val="24"/>
          <w:lang w:val="en-US"/>
        </w:rPr>
        <w:tab/>
        <w:t xml:space="preserve">Afshin A, Sur PJ, Fay KA, Cornaby L, Ferrara G, Salama JS, et al. Health effects of dietary risks in 195 countries, 1990–2017: a systematic analysis for the Global Burden of Disease Study 2017. The Lancet. 11 de maio de 2019;393(10184):1958–72. </w:t>
      </w:r>
    </w:p>
    <w:p w14:paraId="7E496F5D" w14:textId="77777777" w:rsidR="00C266A5" w:rsidRPr="00C266A5" w:rsidRDefault="00C266A5" w:rsidP="00C266A5">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16.</w:t>
      </w:r>
      <w:r w:rsidRPr="00C266A5">
        <w:rPr>
          <w:rFonts w:ascii="Times New Roman" w:eastAsia="Times New Roman" w:hAnsi="Times New Roman" w:cs="Times New Roman"/>
          <w:sz w:val="24"/>
          <w:szCs w:val="24"/>
          <w:lang w:val="en-US"/>
        </w:rPr>
        <w:tab/>
        <w:t xml:space="preserve">Stein C, Schmidt MI, Cousin E, Malta DC, Naghavi M, Oliveira PPV de, et al. Exposure to and Burden of Major Non-Communicable Disease Risk Factors in Brazil and its States, 1990-2019: The Global Burden of Disease Study. Rev Soc Bras Med Trop. 2022;55(suppl 1):e0275. </w:t>
      </w:r>
    </w:p>
    <w:p w14:paraId="6242435C" w14:textId="77777777" w:rsidR="00C266A5" w:rsidRPr="00C266A5" w:rsidRDefault="00C266A5" w:rsidP="00C266A5">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17.</w:t>
      </w:r>
      <w:r w:rsidRPr="00C266A5">
        <w:rPr>
          <w:rFonts w:ascii="Times New Roman" w:eastAsia="Times New Roman" w:hAnsi="Times New Roman" w:cs="Times New Roman"/>
          <w:sz w:val="24"/>
          <w:szCs w:val="24"/>
          <w:lang w:val="en-US"/>
        </w:rPr>
        <w:tab/>
        <w:t xml:space="preserve">Country Snapshot of Diabetes Prevention and Control in the Americas. Pan American Health Organization. 2021. </w:t>
      </w:r>
    </w:p>
    <w:p w14:paraId="231F14F0" w14:textId="77777777" w:rsidR="00C266A5" w:rsidRPr="00C266A5" w:rsidRDefault="00C266A5" w:rsidP="00C266A5">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18.</w:t>
      </w:r>
      <w:r w:rsidRPr="00C266A5">
        <w:rPr>
          <w:rFonts w:ascii="Times New Roman" w:eastAsia="Times New Roman" w:hAnsi="Times New Roman" w:cs="Times New Roman"/>
          <w:sz w:val="24"/>
          <w:szCs w:val="24"/>
          <w:lang w:val="en-US"/>
        </w:rPr>
        <w:tab/>
        <w:t xml:space="preserve">Liu Y, Wang W, Huang X, Zhang X, Lin L, Qin J, et al. Global disease burden of stroke attributable to high fasting plasma glucose in 204 countries and territories from 1990 to 2019: An analysis of the Global Burden of Disease Study. J Diabetes. 4 de agosto de 2022;14(8):495–513. </w:t>
      </w:r>
    </w:p>
    <w:p w14:paraId="7A72FFF8" w14:textId="77777777" w:rsidR="00C266A5" w:rsidRPr="00C266A5" w:rsidRDefault="00C266A5" w:rsidP="00C266A5">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19.</w:t>
      </w:r>
      <w:r w:rsidRPr="00C266A5">
        <w:rPr>
          <w:rFonts w:ascii="Times New Roman" w:eastAsia="Times New Roman" w:hAnsi="Times New Roman" w:cs="Times New Roman"/>
          <w:sz w:val="24"/>
          <w:szCs w:val="24"/>
          <w:lang w:val="en-US"/>
        </w:rPr>
        <w:tab/>
        <w:t xml:space="preserve">Li Z, Yang N, He L, Wang J, Ping F, Li W, et al. Estimates and trends of the global burden of NASH-related liver cancer attributable to high fasting plasma glucose in 1990–2019: analysis of data from the 2019 Global Burden of Disease Study. Diabetol Metab Syndr. 17 de janeiro de 2023;15(1):6. </w:t>
      </w:r>
    </w:p>
    <w:p w14:paraId="28D2C38F" w14:textId="77777777" w:rsidR="00C266A5" w:rsidRPr="00C266A5" w:rsidRDefault="00C266A5" w:rsidP="00C266A5">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sz w:val="24"/>
          <w:szCs w:val="24"/>
          <w:lang w:val="en-US"/>
        </w:rPr>
      </w:pPr>
      <w:r w:rsidRPr="00C266A5">
        <w:rPr>
          <w:rFonts w:ascii="Times New Roman" w:eastAsia="Times New Roman" w:hAnsi="Times New Roman" w:cs="Times New Roman"/>
          <w:sz w:val="24"/>
          <w:szCs w:val="24"/>
          <w:lang w:val="en-US"/>
        </w:rPr>
        <w:t>20.</w:t>
      </w:r>
      <w:r w:rsidRPr="00C266A5">
        <w:rPr>
          <w:rFonts w:ascii="Times New Roman" w:eastAsia="Times New Roman" w:hAnsi="Times New Roman" w:cs="Times New Roman"/>
          <w:sz w:val="24"/>
          <w:szCs w:val="24"/>
          <w:lang w:val="en-US"/>
        </w:rPr>
        <w:tab/>
        <w:t xml:space="preserve">Wu M, Lu J, Yang Z, Shen P, Yu Z, Tang M, et al. Longitudinal changes in fasting plasma glucose are associated with risk of cancer mortality: A Chinese cohort study. Cancer Med. 2021;10(15):5321–8. </w:t>
      </w:r>
    </w:p>
    <w:p w14:paraId="38A4FF2B" w14:textId="77777777" w:rsidR="00C266A5" w:rsidRDefault="00C266A5" w:rsidP="00C266A5">
      <w:pPr>
        <w:jc w:val="both"/>
        <w:rPr>
          <w:rFonts w:ascii="Roboto" w:eastAsia="Roboto" w:hAnsi="Roboto" w:cs="Roboto"/>
          <w:color w:val="212121"/>
          <w:sz w:val="26"/>
          <w:szCs w:val="26"/>
          <w:highlight w:val="white"/>
        </w:rPr>
      </w:pPr>
    </w:p>
    <w:p w14:paraId="6BAF750E" w14:textId="77777777" w:rsidR="00C9020D" w:rsidRPr="001506F1" w:rsidRDefault="00C9020D" w:rsidP="00C9020D">
      <w:pPr>
        <w:spacing w:after="0" w:line="360" w:lineRule="auto"/>
        <w:jc w:val="both"/>
        <w:rPr>
          <w:rFonts w:ascii="Times New Roman" w:hAnsi="Times New Roman" w:cs="Times New Roman"/>
          <w:b/>
          <w:bCs/>
          <w:sz w:val="24"/>
          <w:szCs w:val="24"/>
          <w:lang w:val="en-US"/>
        </w:rPr>
      </w:pPr>
    </w:p>
    <w:p w14:paraId="03E6FB9E" w14:textId="5741B162" w:rsidR="000374F4" w:rsidRPr="001506F1" w:rsidRDefault="000374F4" w:rsidP="003765DB">
      <w:pPr>
        <w:spacing w:after="0" w:line="360" w:lineRule="auto"/>
        <w:ind w:firstLine="708"/>
        <w:jc w:val="both"/>
        <w:rPr>
          <w:rFonts w:ascii="Times New Roman" w:hAnsi="Times New Roman" w:cs="Times New Roman"/>
          <w:sz w:val="24"/>
          <w:szCs w:val="24"/>
          <w:lang w:val="en-US"/>
        </w:rPr>
      </w:pPr>
    </w:p>
    <w:p w14:paraId="379A9537" w14:textId="633DDC84" w:rsidR="006A0EB1" w:rsidRPr="003765DB" w:rsidRDefault="006A0EB1" w:rsidP="00E00545">
      <w:pPr>
        <w:spacing w:after="0" w:line="360" w:lineRule="auto"/>
        <w:ind w:firstLine="720"/>
        <w:jc w:val="both"/>
        <w:rPr>
          <w:rFonts w:ascii="Arial" w:hAnsi="Arial" w:cs="Arial"/>
          <w:color w:val="403D39"/>
          <w:sz w:val="18"/>
          <w:szCs w:val="18"/>
          <w:shd w:val="clear" w:color="auto" w:fill="FFFFFF"/>
          <w:lang w:val="en-US"/>
        </w:rPr>
      </w:pPr>
    </w:p>
    <w:p w14:paraId="05EA8A1D" w14:textId="12219456" w:rsidR="009D077D" w:rsidRDefault="008A3F41" w:rsidP="00E00545">
      <w:pPr>
        <w:spacing w:after="0" w:line="360" w:lineRule="auto"/>
        <w:ind w:firstLine="720"/>
        <w:jc w:val="both"/>
        <w:rPr>
          <w:rFonts w:ascii="Times New Roman" w:hAnsi="Times New Roman" w:cs="Times New Roman"/>
          <w:b/>
          <w:bCs/>
          <w:sz w:val="24"/>
          <w:szCs w:val="24"/>
          <w:lang w:val="en-US"/>
        </w:rPr>
      </w:pPr>
      <w:r w:rsidRPr="008A3F41">
        <w:rPr>
          <w:rFonts w:ascii="Times New Roman" w:hAnsi="Times New Roman" w:cs="Times New Roman"/>
          <w:b/>
          <w:bCs/>
          <w:sz w:val="24"/>
          <w:szCs w:val="24"/>
          <w:lang w:val="en-US"/>
        </w:rPr>
        <w:lastRenderedPageBreak/>
        <w:t xml:space="preserve">Authors contributions </w:t>
      </w:r>
    </w:p>
    <w:p w14:paraId="01D3EDEB" w14:textId="59332AE6" w:rsidR="00503F16" w:rsidRDefault="00503F16" w:rsidP="00E00545">
      <w:pPr>
        <w:spacing w:after="0" w:line="360" w:lineRule="auto"/>
        <w:ind w:firstLine="720"/>
        <w:jc w:val="both"/>
        <w:rPr>
          <w:rFonts w:ascii="Times New Roman" w:hAnsi="Times New Roman" w:cs="Times New Roman"/>
          <w:b/>
          <w:bCs/>
          <w:sz w:val="24"/>
          <w:szCs w:val="24"/>
          <w:lang w:val="en-US"/>
        </w:rPr>
      </w:pPr>
    </w:p>
    <w:p w14:paraId="52C055B6" w14:textId="77777777" w:rsidR="00503F16" w:rsidRDefault="00503F16" w:rsidP="00E00545">
      <w:pPr>
        <w:spacing w:after="0" w:line="360" w:lineRule="auto"/>
        <w:ind w:firstLine="720"/>
        <w:jc w:val="both"/>
        <w:rPr>
          <w:rFonts w:ascii="Times New Roman" w:hAnsi="Times New Roman" w:cs="Times New Roman"/>
          <w:b/>
          <w:bCs/>
          <w:sz w:val="24"/>
          <w:szCs w:val="24"/>
          <w:lang w:val="en-US"/>
        </w:rPr>
      </w:pPr>
    </w:p>
    <w:p w14:paraId="11C124A6" w14:textId="3A5B11A2" w:rsidR="009D077D" w:rsidRPr="001506F1" w:rsidRDefault="009D077D" w:rsidP="00E00545">
      <w:pPr>
        <w:spacing w:after="0" w:line="360" w:lineRule="auto"/>
        <w:ind w:firstLine="720"/>
        <w:jc w:val="both"/>
        <w:rPr>
          <w:rFonts w:ascii="Times New Roman" w:hAnsi="Times New Roman" w:cs="Times New Roman"/>
          <w:b/>
          <w:bCs/>
          <w:sz w:val="24"/>
          <w:szCs w:val="24"/>
        </w:rPr>
      </w:pPr>
      <w:r w:rsidRPr="001506F1">
        <w:rPr>
          <w:rFonts w:ascii="Times New Roman" w:hAnsi="Times New Roman" w:cs="Times New Roman"/>
          <w:b/>
          <w:bCs/>
          <w:sz w:val="24"/>
          <w:szCs w:val="24"/>
        </w:rPr>
        <w:t xml:space="preserve">Additional information </w:t>
      </w:r>
    </w:p>
    <w:p w14:paraId="39A7AAEE" w14:textId="0E476C46" w:rsidR="009D077D" w:rsidRPr="001506F1" w:rsidRDefault="009D077D" w:rsidP="00E00545">
      <w:pPr>
        <w:spacing w:after="0" w:line="360" w:lineRule="auto"/>
        <w:ind w:firstLine="720"/>
        <w:jc w:val="both"/>
        <w:rPr>
          <w:rFonts w:ascii="Times New Roman" w:hAnsi="Times New Roman" w:cs="Times New Roman"/>
          <w:sz w:val="24"/>
          <w:szCs w:val="24"/>
        </w:rPr>
      </w:pPr>
      <w:r w:rsidRPr="001506F1">
        <w:rPr>
          <w:rFonts w:ascii="Times New Roman" w:hAnsi="Times New Roman" w:cs="Times New Roman"/>
          <w:sz w:val="24"/>
          <w:szCs w:val="24"/>
          <w:highlight w:val="yellow"/>
        </w:rPr>
        <w:t>ORCID</w:t>
      </w:r>
    </w:p>
    <w:p w14:paraId="04FD1646" w14:textId="77777777" w:rsidR="00C4693D" w:rsidRPr="001506F1" w:rsidRDefault="00C4693D" w:rsidP="00E00545">
      <w:pPr>
        <w:spacing w:after="0" w:line="360" w:lineRule="auto"/>
        <w:ind w:firstLine="720"/>
        <w:jc w:val="both"/>
        <w:rPr>
          <w:rFonts w:ascii="Arial" w:hAnsi="Arial" w:cs="Arial"/>
          <w:color w:val="403D39"/>
          <w:sz w:val="21"/>
          <w:szCs w:val="21"/>
          <w:shd w:val="clear" w:color="auto" w:fill="FFFFFF"/>
        </w:rPr>
      </w:pPr>
    </w:p>
    <w:p w14:paraId="70552FE5" w14:textId="25B75322" w:rsidR="00713292" w:rsidRPr="001506F1" w:rsidRDefault="009D077D" w:rsidP="00E00545">
      <w:pPr>
        <w:spacing w:after="0" w:line="360" w:lineRule="auto"/>
        <w:ind w:firstLine="720"/>
        <w:jc w:val="both"/>
        <w:rPr>
          <w:rFonts w:ascii="Times New Roman" w:hAnsi="Times New Roman" w:cs="Times New Roman"/>
          <w:b/>
          <w:bCs/>
          <w:color w:val="403D39"/>
          <w:sz w:val="24"/>
          <w:szCs w:val="24"/>
          <w:shd w:val="clear" w:color="auto" w:fill="FFFFFF"/>
        </w:rPr>
      </w:pPr>
      <w:r w:rsidRPr="001506F1">
        <w:rPr>
          <w:rFonts w:ascii="Times New Roman" w:hAnsi="Times New Roman" w:cs="Times New Roman"/>
          <w:b/>
          <w:bCs/>
          <w:color w:val="403D39"/>
          <w:sz w:val="24"/>
          <w:szCs w:val="24"/>
          <w:shd w:val="clear" w:color="auto" w:fill="FFFFFF"/>
        </w:rPr>
        <w:t xml:space="preserve">Acknowledgments </w:t>
      </w:r>
    </w:p>
    <w:p w14:paraId="0F1B5051" w14:textId="77777777" w:rsidR="00F42F02" w:rsidRPr="001506F1" w:rsidRDefault="00F42F02" w:rsidP="00E00545">
      <w:pPr>
        <w:spacing w:after="0" w:line="360" w:lineRule="auto"/>
        <w:ind w:firstLine="720"/>
        <w:jc w:val="both"/>
        <w:rPr>
          <w:rFonts w:ascii="Arial" w:hAnsi="Arial" w:cs="Arial"/>
          <w:color w:val="403D39"/>
          <w:sz w:val="21"/>
          <w:szCs w:val="21"/>
          <w:shd w:val="clear" w:color="auto" w:fill="FFFFFF"/>
        </w:rPr>
      </w:pPr>
    </w:p>
    <w:p w14:paraId="25E4EB19" w14:textId="77777777" w:rsidR="008F0343" w:rsidRPr="001506F1" w:rsidRDefault="008F0343" w:rsidP="00E00545">
      <w:pPr>
        <w:spacing w:line="360" w:lineRule="auto"/>
        <w:rPr>
          <w:rFonts w:ascii="Times New Roman" w:hAnsi="Times New Roman" w:cs="Times New Roman"/>
          <w:sz w:val="24"/>
          <w:szCs w:val="24"/>
        </w:rPr>
      </w:pPr>
      <w:r w:rsidRPr="001506F1">
        <w:rPr>
          <w:rFonts w:ascii="Times New Roman" w:hAnsi="Times New Roman" w:cs="Times New Roman"/>
          <w:sz w:val="24"/>
          <w:szCs w:val="24"/>
        </w:rPr>
        <w:br w:type="page"/>
      </w:r>
    </w:p>
    <w:p w14:paraId="3E4FC507" w14:textId="77777777" w:rsidR="00C266A5" w:rsidRDefault="00C266A5" w:rsidP="00C266A5">
      <w:pPr>
        <w:jc w:val="both"/>
        <w:rPr>
          <w:rFonts w:ascii="Times New Roman" w:eastAsia="Times New Roman" w:hAnsi="Times New Roman" w:cs="Times New Roman"/>
          <w:b/>
          <w:sz w:val="24"/>
          <w:szCs w:val="24"/>
          <w:highlight w:val="yellow"/>
          <w:lang w:val="en-US"/>
        </w:rPr>
        <w:sectPr w:rsidR="00C266A5" w:rsidSect="00640AA8">
          <w:headerReference w:type="default" r:id="rId12"/>
          <w:footerReference w:type="default" r:id="rId13"/>
          <w:pgSz w:w="11909" w:h="16834"/>
          <w:pgMar w:top="1440" w:right="1440" w:bottom="1440" w:left="1440" w:header="720" w:footer="720" w:gutter="0"/>
          <w:pgNumType w:start="1"/>
          <w:cols w:space="720"/>
          <w:docGrid w:linePitch="299"/>
        </w:sectPr>
      </w:pPr>
    </w:p>
    <w:p w14:paraId="33EF25A9" w14:textId="77777777" w:rsidR="009E5D9C" w:rsidRPr="00050123" w:rsidRDefault="009E5D9C" w:rsidP="009E5D9C">
      <w:pPr>
        <w:spacing w:after="0" w:line="360" w:lineRule="auto"/>
        <w:jc w:val="both"/>
        <w:rPr>
          <w:rFonts w:ascii="Times New Roman" w:hAnsi="Times New Roman" w:cs="Times New Roman"/>
          <w:b/>
          <w:bCs/>
          <w:sz w:val="24"/>
          <w:szCs w:val="24"/>
        </w:rPr>
      </w:pPr>
      <w:r w:rsidRPr="00050123">
        <w:rPr>
          <w:rFonts w:ascii="Times New Roman" w:hAnsi="Times New Roman" w:cs="Times New Roman"/>
          <w:b/>
          <w:bCs/>
          <w:sz w:val="24"/>
          <w:szCs w:val="24"/>
        </w:rPr>
        <w:lastRenderedPageBreak/>
        <w:t>Figuras e Tabelas</w:t>
      </w:r>
    </w:p>
    <w:p w14:paraId="2EE8CC37" w14:textId="77777777" w:rsidR="009E5D9C" w:rsidRDefault="009E5D9C" w:rsidP="00C266A5">
      <w:pPr>
        <w:jc w:val="both"/>
        <w:rPr>
          <w:rFonts w:ascii="Times New Roman" w:eastAsia="Times New Roman" w:hAnsi="Times New Roman" w:cs="Times New Roman"/>
          <w:b/>
          <w:sz w:val="24"/>
          <w:szCs w:val="24"/>
          <w:highlight w:val="yellow"/>
          <w:lang w:val="en-US"/>
        </w:rPr>
      </w:pPr>
    </w:p>
    <w:p w14:paraId="0A7E4ACE" w14:textId="00E50A9D" w:rsidR="00975D8E" w:rsidRPr="009C0B9A" w:rsidDel="00975D8E" w:rsidRDefault="00C266A5" w:rsidP="00975D8E">
      <w:pPr>
        <w:jc w:val="both"/>
        <w:rPr>
          <w:del w:id="580" w:author="Bruce Duncan" w:date="2024-02-09T17:08:00Z"/>
          <w:moveTo w:id="581" w:author="Bruce Duncan" w:date="2024-02-09T17:06:00Z"/>
          <w:rFonts w:ascii="Times New Roman" w:eastAsia="Times New Roman" w:hAnsi="Times New Roman" w:cs="Times New Roman"/>
          <w:sz w:val="24"/>
          <w:szCs w:val="24"/>
          <w:lang w:val="en-US"/>
        </w:rPr>
      </w:pPr>
      <w:r w:rsidRPr="009A207F">
        <w:rPr>
          <w:rFonts w:ascii="Times New Roman" w:eastAsia="Times New Roman" w:hAnsi="Times New Roman" w:cs="Times New Roman"/>
          <w:b/>
          <w:sz w:val="24"/>
          <w:szCs w:val="24"/>
          <w:lang w:val="en-US"/>
        </w:rPr>
        <w:t>Table</w:t>
      </w:r>
      <w:r w:rsidRPr="009C0B9A">
        <w:rPr>
          <w:rFonts w:ascii="Times New Roman" w:eastAsia="Times New Roman" w:hAnsi="Times New Roman" w:cs="Times New Roman"/>
          <w:b/>
          <w:sz w:val="24"/>
          <w:szCs w:val="24"/>
          <w:lang w:val="en-US"/>
        </w:rPr>
        <w:t xml:space="preserve"> 1.</w:t>
      </w:r>
      <w:r w:rsidRPr="009C0B9A">
        <w:rPr>
          <w:rFonts w:ascii="Times New Roman" w:eastAsia="Times New Roman" w:hAnsi="Times New Roman" w:cs="Times New Roman"/>
          <w:sz w:val="24"/>
          <w:szCs w:val="24"/>
          <w:lang w:val="en-US"/>
        </w:rPr>
        <w:t xml:space="preserve"> Age-</w:t>
      </w:r>
      <w:sdt>
        <w:sdtPr>
          <w:tag w:val="goog_rdk_37"/>
          <w:id w:val="571929257"/>
        </w:sdtPr>
        <w:sdtEndPr/>
        <w:sdtContent/>
      </w:sdt>
      <w:sdt>
        <w:sdtPr>
          <w:tag w:val="goog_rdk_38"/>
          <w:id w:val="-1297062959"/>
        </w:sdtPr>
        <w:sdtEndPr/>
        <w:sdtContent/>
      </w:sdt>
      <w:r w:rsidRPr="009A207F">
        <w:rPr>
          <w:rFonts w:ascii="Times New Roman" w:eastAsia="Times New Roman" w:hAnsi="Times New Roman" w:cs="Times New Roman"/>
          <w:sz w:val="24"/>
          <w:szCs w:val="24"/>
          <w:lang w:val="en-US"/>
        </w:rPr>
        <w:t>standardised</w:t>
      </w:r>
      <w:r w:rsidRPr="009C0B9A">
        <w:rPr>
          <w:rFonts w:ascii="Times New Roman" w:eastAsia="Times New Roman" w:hAnsi="Times New Roman" w:cs="Times New Roman"/>
          <w:sz w:val="24"/>
          <w:szCs w:val="24"/>
          <w:lang w:val="en-US"/>
        </w:rPr>
        <w:t xml:space="preserve"> </w:t>
      </w:r>
      <w:del w:id="582" w:author="Bruce Duncan" w:date="2024-02-09T17:13:00Z">
        <w:r w:rsidRPr="009C0B9A" w:rsidDel="00B76C76">
          <w:rPr>
            <w:rFonts w:ascii="Times New Roman" w:eastAsia="Times New Roman" w:hAnsi="Times New Roman" w:cs="Times New Roman"/>
            <w:sz w:val="24"/>
            <w:szCs w:val="24"/>
            <w:lang w:val="en-US"/>
          </w:rPr>
          <w:delText xml:space="preserve">rate of </w:delText>
        </w:r>
      </w:del>
      <w:ins w:id="583" w:author="Bruce Duncan" w:date="2024-02-09T17:06:00Z">
        <w:r w:rsidR="009C0B9A" w:rsidRPr="009C0B9A">
          <w:rPr>
            <w:rFonts w:ascii="Times New Roman" w:eastAsia="Times New Roman" w:hAnsi="Times New Roman" w:cs="Times New Roman"/>
            <w:sz w:val="24"/>
            <w:szCs w:val="24"/>
            <w:lang w:val="en-US"/>
          </w:rPr>
          <w:t>summary exposure value</w:t>
        </w:r>
      </w:ins>
      <w:ins w:id="584" w:author="Bruce Duncan" w:date="2024-02-09T17:13:00Z">
        <w:r w:rsidR="009C0B9A" w:rsidRPr="009C0B9A">
          <w:rPr>
            <w:rFonts w:ascii="Times New Roman" w:eastAsia="Times New Roman" w:hAnsi="Times New Roman" w:cs="Times New Roman"/>
            <w:sz w:val="24"/>
            <w:szCs w:val="24"/>
            <w:lang w:val="en-US"/>
          </w:rPr>
          <w:t>s</w:t>
        </w:r>
      </w:ins>
      <w:ins w:id="585" w:author="Bruce Duncan" w:date="2024-02-09T17:06:00Z">
        <w:r w:rsidR="009C0B9A" w:rsidRPr="009C0B9A">
          <w:rPr>
            <w:rFonts w:ascii="Times New Roman" w:eastAsia="Times New Roman" w:hAnsi="Times New Roman" w:cs="Times New Roman"/>
            <w:sz w:val="24"/>
            <w:szCs w:val="24"/>
            <w:lang w:val="en-US"/>
          </w:rPr>
          <w:t xml:space="preserve"> </w:t>
        </w:r>
      </w:ins>
      <w:ins w:id="586" w:author="Bruce Duncan" w:date="2024-02-09T17:07:00Z">
        <w:r w:rsidR="00975D8E" w:rsidRPr="009C0B9A">
          <w:rPr>
            <w:rFonts w:ascii="Times New Roman" w:eastAsia="Times New Roman" w:hAnsi="Times New Roman" w:cs="Times New Roman"/>
            <w:sz w:val="24"/>
            <w:szCs w:val="24"/>
            <w:lang w:val="en-US"/>
          </w:rPr>
          <w:t>(</w:t>
        </w:r>
      </w:ins>
      <w:ins w:id="587" w:author="Bruce Duncan" w:date="2024-02-09T17:06:00Z">
        <w:r w:rsidR="00975D8E" w:rsidRPr="009C0B9A">
          <w:rPr>
            <w:rFonts w:ascii="Times New Roman" w:eastAsia="Times New Roman" w:hAnsi="Times New Roman" w:cs="Times New Roman"/>
            <w:sz w:val="24"/>
            <w:szCs w:val="24"/>
            <w:lang w:val="en-US"/>
          </w:rPr>
          <w:t>SEV</w:t>
        </w:r>
      </w:ins>
      <w:ins w:id="588" w:author="Bruce Duncan" w:date="2024-02-09T17:13:00Z">
        <w:r w:rsidR="00B76C76" w:rsidRPr="009C0B9A">
          <w:rPr>
            <w:rFonts w:ascii="Times New Roman" w:eastAsia="Times New Roman" w:hAnsi="Times New Roman" w:cs="Times New Roman"/>
            <w:sz w:val="24"/>
            <w:szCs w:val="24"/>
            <w:lang w:val="en-US"/>
          </w:rPr>
          <w:t>s</w:t>
        </w:r>
      </w:ins>
      <w:ins w:id="589" w:author="Bruce Duncan" w:date="2024-02-09T17:07:00Z">
        <w:r w:rsidR="00975D8E" w:rsidRPr="009C0B9A">
          <w:rPr>
            <w:rFonts w:ascii="Times New Roman" w:eastAsia="Times New Roman" w:hAnsi="Times New Roman" w:cs="Times New Roman"/>
            <w:sz w:val="24"/>
            <w:szCs w:val="24"/>
            <w:lang w:val="en-US"/>
          </w:rPr>
          <w:t>),</w:t>
        </w:r>
      </w:ins>
      <w:ins w:id="590" w:author="Bruce Duncan" w:date="2024-02-09T17:13:00Z">
        <w:r w:rsidR="00B76C76" w:rsidRPr="009C0B9A">
          <w:rPr>
            <w:rFonts w:ascii="Times New Roman" w:eastAsia="Times New Roman" w:hAnsi="Times New Roman" w:cs="Times New Roman"/>
            <w:sz w:val="24"/>
            <w:szCs w:val="24"/>
            <w:lang w:val="en-US"/>
          </w:rPr>
          <w:t xml:space="preserve"> and rates of</w:t>
        </w:r>
      </w:ins>
      <w:ins w:id="591" w:author="Bruce Duncan" w:date="2024-02-09T17:07:00Z">
        <w:r w:rsidR="00975D8E" w:rsidRPr="009C0B9A">
          <w:rPr>
            <w:rFonts w:ascii="Times New Roman" w:eastAsia="Times New Roman" w:hAnsi="Times New Roman" w:cs="Times New Roman"/>
            <w:sz w:val="24"/>
            <w:szCs w:val="24"/>
            <w:lang w:val="en-US"/>
          </w:rPr>
          <w:t xml:space="preserve"> </w:t>
        </w:r>
      </w:ins>
      <w:ins w:id="592" w:author="Bruce Duncan" w:date="2024-02-09T17:09:00Z">
        <w:r w:rsidR="00975D8E" w:rsidRPr="009C0B9A">
          <w:rPr>
            <w:rFonts w:ascii="Times New Roman" w:eastAsia="Times New Roman" w:hAnsi="Times New Roman" w:cs="Times New Roman"/>
            <w:sz w:val="24"/>
            <w:szCs w:val="24"/>
            <w:lang w:val="en-US"/>
          </w:rPr>
          <w:t>d</w:t>
        </w:r>
      </w:ins>
      <w:ins w:id="593" w:author="Bruce Duncan" w:date="2024-02-09T17:07:00Z">
        <w:r w:rsidR="00975D8E" w:rsidRPr="009C0B9A">
          <w:rPr>
            <w:rFonts w:ascii="Times New Roman" w:eastAsia="Times New Roman" w:hAnsi="Times New Roman" w:cs="Times New Roman"/>
            <w:sz w:val="24"/>
            <w:szCs w:val="24"/>
            <w:lang w:val="en-US"/>
          </w:rPr>
          <w:t>eaths, years of life lost due to premature mortality (YLLs), years of life lived with disability</w:t>
        </w:r>
      </w:ins>
      <w:ins w:id="594" w:author="Bruce Duncan" w:date="2024-02-09T17:08:00Z">
        <w:r w:rsidR="00975D8E" w:rsidRPr="009C0B9A">
          <w:rPr>
            <w:rFonts w:ascii="Times New Roman" w:eastAsia="Times New Roman" w:hAnsi="Times New Roman" w:cs="Times New Roman"/>
            <w:sz w:val="24"/>
            <w:szCs w:val="24"/>
            <w:lang w:val="en-US"/>
          </w:rPr>
          <w:t xml:space="preserve"> (YLDs</w:t>
        </w:r>
      </w:ins>
      <w:ins w:id="595" w:author="Bruce Duncan" w:date="2024-02-09T17:07:00Z">
        <w:r w:rsidR="00975D8E" w:rsidRPr="009C0B9A">
          <w:rPr>
            <w:rFonts w:ascii="Times New Roman" w:eastAsia="Times New Roman" w:hAnsi="Times New Roman" w:cs="Times New Roman"/>
            <w:sz w:val="24"/>
            <w:szCs w:val="24"/>
            <w:lang w:val="en-US"/>
          </w:rPr>
          <w:t xml:space="preserve">), </w:t>
        </w:r>
      </w:ins>
      <w:ins w:id="596" w:author="Bruce Duncan" w:date="2024-02-09T17:08:00Z">
        <w:r w:rsidR="00975D8E" w:rsidRPr="009C0B9A">
          <w:rPr>
            <w:rFonts w:ascii="Times New Roman" w:eastAsia="Times New Roman" w:hAnsi="Times New Roman" w:cs="Times New Roman"/>
            <w:sz w:val="24"/>
            <w:szCs w:val="24"/>
            <w:lang w:val="en-US"/>
          </w:rPr>
          <w:t xml:space="preserve">and </w:t>
        </w:r>
      </w:ins>
      <w:moveToRangeStart w:id="597" w:author="Bruce Duncan" w:date="2024-02-09T17:06:00Z" w:name="move158390818"/>
      <w:moveTo w:id="598" w:author="Bruce Duncan" w:date="2024-02-09T17:06:00Z">
        <w:del w:id="599" w:author="Bruce Duncan" w:date="2024-02-09T17:08:00Z">
          <w:r w:rsidR="00975D8E" w:rsidRPr="009C0B9A" w:rsidDel="00975D8E">
            <w:rPr>
              <w:rFonts w:ascii="Times New Roman" w:eastAsia="Times New Roman" w:hAnsi="Times New Roman" w:cs="Times New Roman"/>
              <w:sz w:val="24"/>
              <w:szCs w:val="24"/>
              <w:lang w:val="en-US"/>
            </w:rPr>
            <w:delText>DALYs (</w:delText>
          </w:r>
        </w:del>
        <w:r w:rsidR="00975D8E" w:rsidRPr="009C0B9A">
          <w:rPr>
            <w:rFonts w:ascii="Times New Roman" w:eastAsia="Times New Roman" w:hAnsi="Times New Roman" w:cs="Times New Roman"/>
            <w:sz w:val="24"/>
            <w:szCs w:val="24"/>
            <w:lang w:val="en-US"/>
          </w:rPr>
          <w:t>disability-adjusted life years</w:t>
        </w:r>
      </w:moveTo>
      <w:ins w:id="600" w:author="Bruce Duncan" w:date="2024-02-09T17:08:00Z">
        <w:r w:rsidR="00975D8E" w:rsidRPr="009C0B9A">
          <w:rPr>
            <w:rFonts w:ascii="Times New Roman" w:eastAsia="Times New Roman" w:hAnsi="Times New Roman" w:cs="Times New Roman"/>
            <w:sz w:val="24"/>
            <w:szCs w:val="24"/>
            <w:lang w:val="en-US"/>
          </w:rPr>
          <w:t xml:space="preserve"> (DALYs</w:t>
        </w:r>
      </w:ins>
      <w:moveTo w:id="601" w:author="Bruce Duncan" w:date="2024-02-09T17:06:00Z">
        <w:r w:rsidR="00975D8E" w:rsidRPr="009C0B9A">
          <w:rPr>
            <w:rFonts w:ascii="Times New Roman" w:eastAsia="Times New Roman" w:hAnsi="Times New Roman" w:cs="Times New Roman"/>
            <w:sz w:val="24"/>
            <w:szCs w:val="24"/>
            <w:lang w:val="en-US"/>
          </w:rPr>
          <w:t>)</w:t>
        </w:r>
      </w:moveTo>
      <w:ins w:id="602" w:author="Bruce Duncan" w:date="2024-02-09T17:09:00Z">
        <w:r w:rsidR="00975D8E" w:rsidRPr="009C0B9A">
          <w:rPr>
            <w:rFonts w:ascii="Times New Roman" w:eastAsia="Times New Roman" w:hAnsi="Times New Roman" w:cs="Times New Roman"/>
            <w:sz w:val="24"/>
            <w:szCs w:val="24"/>
            <w:lang w:val="en-US"/>
          </w:rPr>
          <w:t xml:space="preserve"> lost</w:t>
        </w:r>
      </w:ins>
      <w:moveTo w:id="603" w:author="Bruce Duncan" w:date="2024-02-09T17:06:00Z">
        <w:r w:rsidR="00975D8E" w:rsidRPr="009C0B9A">
          <w:rPr>
            <w:rFonts w:ascii="Times New Roman" w:eastAsia="Times New Roman" w:hAnsi="Times New Roman" w:cs="Times New Roman"/>
            <w:sz w:val="24"/>
            <w:szCs w:val="24"/>
            <w:lang w:val="en-US"/>
          </w:rPr>
          <w:t xml:space="preserve">, </w:t>
        </w:r>
        <w:del w:id="604" w:author="Bruce Duncan" w:date="2024-02-09T17:07:00Z">
          <w:r w:rsidR="00975D8E" w:rsidRPr="009C0B9A" w:rsidDel="00975D8E">
            <w:rPr>
              <w:rFonts w:ascii="Times New Roman" w:eastAsia="Times New Roman" w:hAnsi="Times New Roman" w:cs="Times New Roman"/>
              <w:sz w:val="24"/>
              <w:szCs w:val="24"/>
              <w:lang w:val="en-US"/>
            </w:rPr>
            <w:delText xml:space="preserve">YLLs (years of life lost due to premature mortality), YLDs (years of life lived with disability), </w:delText>
          </w:r>
        </w:del>
        <w:del w:id="605" w:author="Bruce Duncan" w:date="2024-02-09T17:06:00Z">
          <w:r w:rsidR="00975D8E" w:rsidRPr="009C0B9A" w:rsidDel="00975D8E">
            <w:rPr>
              <w:rFonts w:ascii="Times New Roman" w:eastAsia="Times New Roman" w:hAnsi="Times New Roman" w:cs="Times New Roman"/>
              <w:sz w:val="24"/>
              <w:szCs w:val="24"/>
              <w:lang w:val="en-US"/>
            </w:rPr>
            <w:delText>SEV (Summary Exposure Value)</w:delText>
          </w:r>
        </w:del>
      </w:moveTo>
      <w:ins w:id="606" w:author="Bruce Duncan" w:date="2024-02-09T17:08:00Z">
        <w:r w:rsidR="00975D8E" w:rsidRPr="009C0B9A">
          <w:rPr>
            <w:rFonts w:ascii="Times New Roman" w:eastAsia="Times New Roman" w:hAnsi="Times New Roman" w:cs="Times New Roman"/>
            <w:sz w:val="24"/>
            <w:szCs w:val="24"/>
            <w:lang w:val="en-US"/>
          </w:rPr>
          <w:t xml:space="preserve">with </w:t>
        </w:r>
      </w:ins>
    </w:p>
    <w:moveToRangeEnd w:id="597"/>
    <w:p w14:paraId="0E3ED8FE" w14:textId="213D849B" w:rsidR="00C266A5" w:rsidRPr="009A207F" w:rsidDel="00975D8E" w:rsidRDefault="00C266A5" w:rsidP="00C266A5">
      <w:pPr>
        <w:jc w:val="both"/>
        <w:rPr>
          <w:del w:id="607" w:author="Bruce Duncan" w:date="2024-02-09T17:09:00Z"/>
          <w:rFonts w:ascii="Times New Roman" w:eastAsia="Times New Roman" w:hAnsi="Times New Roman" w:cs="Times New Roman"/>
          <w:sz w:val="24"/>
          <w:szCs w:val="24"/>
          <w:lang w:val="en-US"/>
        </w:rPr>
      </w:pPr>
      <w:del w:id="608" w:author="Bruce Duncan" w:date="2024-02-09T17:08:00Z">
        <w:r w:rsidRPr="009C0B9A" w:rsidDel="00975D8E">
          <w:rPr>
            <w:rFonts w:ascii="Times New Roman" w:eastAsia="Times New Roman" w:hAnsi="Times New Roman" w:cs="Times New Roman"/>
            <w:sz w:val="24"/>
            <w:szCs w:val="24"/>
            <w:lang w:val="en-US"/>
          </w:rPr>
          <w:delText xml:space="preserve">deaths, DALYs, YLLs, YLDs and </w:delText>
        </w:r>
      </w:del>
      <w:customXmlDelRangeStart w:id="609" w:author="Bruce Duncan" w:date="2024-02-09T17:08:00Z"/>
      <w:sdt>
        <w:sdtPr>
          <w:tag w:val="goog_rdk_39"/>
          <w:id w:val="329874275"/>
        </w:sdtPr>
        <w:sdtEndPr/>
        <w:sdtContent>
          <w:customXmlDelRangeEnd w:id="609"/>
          <w:customXmlDelRangeStart w:id="610" w:author="Bruce Duncan" w:date="2024-02-09T17:08:00Z"/>
        </w:sdtContent>
      </w:sdt>
      <w:customXmlDelRangeEnd w:id="610"/>
      <w:customXmlDelRangeStart w:id="611" w:author="Bruce Duncan" w:date="2024-02-09T17:08:00Z"/>
      <w:sdt>
        <w:sdtPr>
          <w:tag w:val="goog_rdk_40"/>
          <w:id w:val="-648049621"/>
        </w:sdtPr>
        <w:sdtEndPr/>
        <w:sdtContent>
          <w:customXmlDelRangeEnd w:id="611"/>
          <w:customXmlDelRangeStart w:id="612" w:author="Bruce Duncan" w:date="2024-02-09T17:08:00Z"/>
        </w:sdtContent>
      </w:sdt>
      <w:customXmlDelRangeEnd w:id="612"/>
      <w:del w:id="613" w:author="Bruce Duncan" w:date="2024-02-09T17:08:00Z">
        <w:r w:rsidRPr="009A207F" w:rsidDel="00975D8E">
          <w:rPr>
            <w:rFonts w:ascii="Times New Roman" w:eastAsia="Times New Roman" w:hAnsi="Times New Roman" w:cs="Times New Roman"/>
            <w:sz w:val="24"/>
            <w:szCs w:val="24"/>
            <w:lang w:val="en-US"/>
          </w:rPr>
          <w:delText>SEVs</w:delText>
        </w:r>
        <w:r w:rsidRPr="009C0B9A" w:rsidDel="00975D8E">
          <w:rPr>
            <w:rFonts w:ascii="Times New Roman" w:eastAsia="Times New Roman" w:hAnsi="Times New Roman" w:cs="Times New Roman"/>
            <w:sz w:val="24"/>
            <w:szCs w:val="24"/>
            <w:lang w:val="en-US"/>
          </w:rPr>
          <w:delText xml:space="preserve">, and </w:delText>
        </w:r>
      </w:del>
      <w:r w:rsidRPr="009C0B9A">
        <w:rPr>
          <w:rFonts w:ascii="Times New Roman" w:eastAsia="Times New Roman" w:hAnsi="Times New Roman" w:cs="Times New Roman"/>
          <w:sz w:val="24"/>
          <w:szCs w:val="24"/>
          <w:lang w:val="en-US"/>
        </w:rPr>
        <w:t xml:space="preserve">correspondent 95% uncertainty intervals (UI) </w:t>
      </w:r>
      <w:ins w:id="614" w:author="Bruce Duncan" w:date="2024-02-09T17:08:00Z">
        <w:r w:rsidR="00975D8E" w:rsidRPr="009C0B9A">
          <w:rPr>
            <w:rFonts w:ascii="Times New Roman" w:eastAsia="Times New Roman" w:hAnsi="Times New Roman" w:cs="Times New Roman"/>
            <w:sz w:val="24"/>
            <w:szCs w:val="24"/>
            <w:lang w:val="en-US"/>
          </w:rPr>
          <w:t xml:space="preserve">for South </w:t>
        </w:r>
      </w:ins>
      <w:ins w:id="615" w:author="Bruce Duncan" w:date="2024-02-09T17:09:00Z">
        <w:r w:rsidR="00975D8E" w:rsidRPr="009C0B9A">
          <w:rPr>
            <w:rFonts w:ascii="Times New Roman" w:eastAsia="Times New Roman" w:hAnsi="Times New Roman" w:cs="Times New Roman"/>
            <w:sz w:val="24"/>
            <w:szCs w:val="24"/>
            <w:lang w:val="en-US"/>
          </w:rPr>
          <w:t xml:space="preserve">American countries in </w:t>
        </w:r>
      </w:ins>
      <w:r w:rsidRPr="009A207F">
        <w:rPr>
          <w:rFonts w:ascii="Times New Roman" w:eastAsia="Times New Roman" w:hAnsi="Times New Roman" w:cs="Times New Roman"/>
          <w:sz w:val="24"/>
          <w:szCs w:val="24"/>
          <w:lang w:val="en-US"/>
        </w:rPr>
        <w:t>2019</w:t>
      </w:r>
      <w:ins w:id="616" w:author="Bruce Duncan" w:date="2024-02-09T17:09:00Z">
        <w:r w:rsidR="00975D8E" w:rsidRPr="009A207F">
          <w:rPr>
            <w:rFonts w:ascii="Times New Roman" w:eastAsia="Times New Roman" w:hAnsi="Times New Roman" w:cs="Times New Roman"/>
            <w:sz w:val="24"/>
            <w:szCs w:val="24"/>
            <w:lang w:val="en-US"/>
          </w:rPr>
          <w:t>.</w:t>
        </w:r>
      </w:ins>
    </w:p>
    <w:p w14:paraId="0B34DB4D" w14:textId="4BE042F5" w:rsidR="009E5D9C" w:rsidRPr="009A207F" w:rsidRDefault="00975D8E" w:rsidP="00C266A5">
      <w:pPr>
        <w:jc w:val="both"/>
        <w:rPr>
          <w:rFonts w:ascii="Times New Roman" w:eastAsia="Times New Roman" w:hAnsi="Times New Roman" w:cs="Times New Roman"/>
          <w:sz w:val="24"/>
          <w:szCs w:val="24"/>
          <w:lang w:val="en-US"/>
        </w:rPr>
      </w:pPr>
      <w:ins w:id="617" w:author="Bruce Duncan" w:date="2024-02-09T17:08:00Z">
        <w:r w:rsidRPr="009A207F">
          <w:rPr>
            <w:rFonts w:ascii="Times New Roman" w:eastAsia="Times New Roman" w:hAnsi="Times New Roman" w:cs="Times New Roman"/>
            <w:sz w:val="24"/>
            <w:szCs w:val="24"/>
            <w:lang w:val="en-US"/>
          </w:rPr>
          <w:t xml:space="preserve"> </w:t>
        </w:r>
      </w:ins>
    </w:p>
    <w:tbl>
      <w:tblPr>
        <w:tblW w:w="14483" w:type="dxa"/>
        <w:tblLook w:val="04A0" w:firstRow="1" w:lastRow="0" w:firstColumn="1" w:lastColumn="0" w:noHBand="0" w:noVBand="1"/>
      </w:tblPr>
      <w:tblGrid>
        <w:gridCol w:w="1492"/>
        <w:gridCol w:w="2113"/>
        <w:gridCol w:w="2461"/>
        <w:gridCol w:w="2845"/>
        <w:gridCol w:w="2727"/>
        <w:gridCol w:w="2845"/>
      </w:tblGrid>
      <w:tr w:rsidR="009E5D9C" w:rsidRPr="009E5D9C" w14:paraId="4B29DF6C" w14:textId="77777777" w:rsidTr="009E5D9C">
        <w:trPr>
          <w:trHeight w:val="311"/>
        </w:trPr>
        <w:tc>
          <w:tcPr>
            <w:tcW w:w="1492" w:type="dxa"/>
            <w:tcBorders>
              <w:top w:val="single" w:sz="8" w:space="0" w:color="000000"/>
              <w:left w:val="nil"/>
              <w:bottom w:val="nil"/>
              <w:right w:val="nil"/>
            </w:tcBorders>
            <w:shd w:val="clear" w:color="auto" w:fill="auto"/>
            <w:vAlign w:val="center"/>
            <w:hideMark/>
          </w:tcPr>
          <w:p w14:paraId="2C321B1C" w14:textId="77777777" w:rsidR="009E5D9C" w:rsidRPr="009C0B9A" w:rsidRDefault="009E5D9C" w:rsidP="009E5D9C">
            <w:pPr>
              <w:spacing w:after="0" w:line="240" w:lineRule="auto"/>
              <w:jc w:val="both"/>
              <w:rPr>
                <w:rFonts w:ascii="Times New Roman" w:eastAsia="Times New Roman" w:hAnsi="Times New Roman" w:cs="Times New Roman"/>
                <w:color w:val="000000"/>
                <w:lang w:val="en-US"/>
              </w:rPr>
            </w:pPr>
            <w:r w:rsidRPr="009C0B9A">
              <w:rPr>
                <w:rFonts w:ascii="Times New Roman" w:eastAsia="Times New Roman" w:hAnsi="Times New Roman" w:cs="Times New Roman"/>
                <w:color w:val="000000"/>
                <w:lang w:val="en-GB"/>
              </w:rPr>
              <w:t> </w:t>
            </w:r>
          </w:p>
        </w:tc>
        <w:tc>
          <w:tcPr>
            <w:tcW w:w="2113" w:type="dxa"/>
            <w:tcBorders>
              <w:top w:val="single" w:sz="8" w:space="0" w:color="000000"/>
              <w:left w:val="nil"/>
              <w:bottom w:val="nil"/>
              <w:right w:val="nil"/>
            </w:tcBorders>
            <w:shd w:val="clear" w:color="auto" w:fill="auto"/>
            <w:vAlign w:val="center"/>
            <w:hideMark/>
          </w:tcPr>
          <w:p w14:paraId="1946CBE1" w14:textId="77777777" w:rsidR="009E5D9C" w:rsidRPr="009C0B9A" w:rsidRDefault="009E5D9C" w:rsidP="009E5D9C">
            <w:pPr>
              <w:spacing w:after="0" w:line="240" w:lineRule="auto"/>
              <w:jc w:val="both"/>
              <w:rPr>
                <w:rFonts w:ascii="Times New Roman" w:eastAsia="Times New Roman" w:hAnsi="Times New Roman" w:cs="Times New Roman"/>
                <w:color w:val="000000"/>
                <w:lang w:val="en-US"/>
              </w:rPr>
            </w:pPr>
            <w:r w:rsidRPr="009C0B9A">
              <w:rPr>
                <w:rFonts w:ascii="Times New Roman" w:eastAsia="Times New Roman" w:hAnsi="Times New Roman" w:cs="Times New Roman"/>
                <w:color w:val="000000"/>
                <w:lang w:val="en-GB"/>
              </w:rPr>
              <w:t>SEV (95%IU)</w:t>
            </w:r>
          </w:p>
        </w:tc>
        <w:tc>
          <w:tcPr>
            <w:tcW w:w="2461" w:type="dxa"/>
            <w:tcBorders>
              <w:top w:val="single" w:sz="8" w:space="0" w:color="000000"/>
              <w:left w:val="nil"/>
              <w:bottom w:val="nil"/>
              <w:right w:val="nil"/>
            </w:tcBorders>
            <w:shd w:val="clear" w:color="auto" w:fill="auto"/>
            <w:vAlign w:val="center"/>
            <w:hideMark/>
          </w:tcPr>
          <w:p w14:paraId="4C082DE3" w14:textId="77777777" w:rsidR="009E5D9C" w:rsidRPr="009C0B9A" w:rsidRDefault="009E5D9C" w:rsidP="009E5D9C">
            <w:pPr>
              <w:spacing w:after="0" w:line="240" w:lineRule="auto"/>
              <w:jc w:val="both"/>
              <w:rPr>
                <w:rFonts w:ascii="Times New Roman" w:eastAsia="Times New Roman" w:hAnsi="Times New Roman" w:cs="Times New Roman"/>
                <w:color w:val="000000"/>
                <w:lang w:val="en-US"/>
              </w:rPr>
            </w:pPr>
            <w:r w:rsidRPr="009C0B9A">
              <w:rPr>
                <w:rFonts w:ascii="Times New Roman" w:eastAsia="Times New Roman" w:hAnsi="Times New Roman" w:cs="Times New Roman"/>
                <w:color w:val="000000"/>
                <w:lang w:val="en-GB"/>
              </w:rPr>
              <w:t>Deaths (95%IU)</w:t>
            </w:r>
          </w:p>
        </w:tc>
        <w:tc>
          <w:tcPr>
            <w:tcW w:w="2845" w:type="dxa"/>
            <w:tcBorders>
              <w:top w:val="single" w:sz="8" w:space="0" w:color="000000"/>
              <w:left w:val="nil"/>
              <w:bottom w:val="nil"/>
              <w:right w:val="nil"/>
            </w:tcBorders>
            <w:shd w:val="clear" w:color="auto" w:fill="auto"/>
            <w:vAlign w:val="center"/>
            <w:hideMark/>
          </w:tcPr>
          <w:p w14:paraId="70D52B50" w14:textId="77777777" w:rsidR="009E5D9C" w:rsidRPr="009C0B9A" w:rsidRDefault="009E5D9C" w:rsidP="009E5D9C">
            <w:pPr>
              <w:spacing w:after="0" w:line="240" w:lineRule="auto"/>
              <w:jc w:val="both"/>
              <w:rPr>
                <w:rFonts w:ascii="Times New Roman" w:eastAsia="Times New Roman" w:hAnsi="Times New Roman" w:cs="Times New Roman"/>
                <w:color w:val="000000"/>
                <w:lang w:val="en-US"/>
              </w:rPr>
            </w:pPr>
            <w:r w:rsidRPr="009C0B9A">
              <w:rPr>
                <w:rFonts w:ascii="Times New Roman" w:eastAsia="Times New Roman" w:hAnsi="Times New Roman" w:cs="Times New Roman"/>
                <w:color w:val="000000"/>
                <w:lang w:val="en-GB"/>
              </w:rPr>
              <w:t>YLLs (95%IU)</w:t>
            </w:r>
          </w:p>
        </w:tc>
        <w:tc>
          <w:tcPr>
            <w:tcW w:w="2727" w:type="dxa"/>
            <w:tcBorders>
              <w:top w:val="single" w:sz="8" w:space="0" w:color="000000"/>
              <w:left w:val="nil"/>
              <w:bottom w:val="nil"/>
              <w:right w:val="nil"/>
            </w:tcBorders>
            <w:shd w:val="clear" w:color="auto" w:fill="auto"/>
            <w:vAlign w:val="center"/>
            <w:hideMark/>
          </w:tcPr>
          <w:p w14:paraId="3CEB91B3" w14:textId="77777777" w:rsidR="009E5D9C" w:rsidRPr="009C0B9A" w:rsidRDefault="009E5D9C" w:rsidP="009E5D9C">
            <w:pPr>
              <w:spacing w:after="0" w:line="240" w:lineRule="auto"/>
              <w:jc w:val="both"/>
              <w:rPr>
                <w:rFonts w:ascii="Times New Roman" w:eastAsia="Times New Roman" w:hAnsi="Times New Roman" w:cs="Times New Roman"/>
                <w:color w:val="000000"/>
                <w:lang w:val="en-US"/>
              </w:rPr>
            </w:pPr>
            <w:r w:rsidRPr="009C0B9A">
              <w:rPr>
                <w:rFonts w:ascii="Times New Roman" w:eastAsia="Times New Roman" w:hAnsi="Times New Roman" w:cs="Times New Roman"/>
                <w:color w:val="000000"/>
                <w:lang w:val="en-GB"/>
              </w:rPr>
              <w:t>YLDs (95%IU)</w:t>
            </w:r>
          </w:p>
        </w:tc>
        <w:tc>
          <w:tcPr>
            <w:tcW w:w="2845" w:type="dxa"/>
            <w:tcBorders>
              <w:top w:val="single" w:sz="8" w:space="0" w:color="000000"/>
              <w:left w:val="nil"/>
              <w:bottom w:val="nil"/>
              <w:right w:val="nil"/>
            </w:tcBorders>
            <w:shd w:val="clear" w:color="auto" w:fill="auto"/>
            <w:vAlign w:val="center"/>
            <w:hideMark/>
          </w:tcPr>
          <w:p w14:paraId="344160C3"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C0B9A">
              <w:rPr>
                <w:rFonts w:ascii="Times New Roman" w:eastAsia="Times New Roman" w:hAnsi="Times New Roman" w:cs="Times New Roman"/>
                <w:color w:val="000000"/>
                <w:lang w:val="en-GB"/>
              </w:rPr>
              <w:t>DALYs (95%IU)</w:t>
            </w:r>
          </w:p>
        </w:tc>
      </w:tr>
      <w:tr w:rsidR="009E5D9C" w:rsidRPr="009E5D9C" w14:paraId="2D150239" w14:textId="77777777" w:rsidTr="009E5D9C">
        <w:trPr>
          <w:trHeight w:val="311"/>
        </w:trPr>
        <w:tc>
          <w:tcPr>
            <w:tcW w:w="1492" w:type="dxa"/>
            <w:vMerge w:val="restart"/>
            <w:tcBorders>
              <w:top w:val="nil"/>
              <w:left w:val="nil"/>
              <w:bottom w:val="single" w:sz="8" w:space="0" w:color="000000"/>
              <w:right w:val="nil"/>
            </w:tcBorders>
            <w:shd w:val="clear" w:color="auto" w:fill="auto"/>
            <w:vAlign w:val="center"/>
            <w:hideMark/>
          </w:tcPr>
          <w:p w14:paraId="206D101F"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p>
        </w:tc>
        <w:tc>
          <w:tcPr>
            <w:tcW w:w="2113" w:type="dxa"/>
            <w:tcBorders>
              <w:top w:val="nil"/>
              <w:left w:val="nil"/>
              <w:bottom w:val="nil"/>
              <w:right w:val="nil"/>
            </w:tcBorders>
            <w:shd w:val="clear" w:color="auto" w:fill="auto"/>
            <w:vAlign w:val="center"/>
            <w:hideMark/>
          </w:tcPr>
          <w:p w14:paraId="13103F98"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 of maximum</w:t>
            </w:r>
          </w:p>
        </w:tc>
        <w:tc>
          <w:tcPr>
            <w:tcW w:w="2461" w:type="dxa"/>
            <w:vMerge w:val="restart"/>
            <w:tcBorders>
              <w:top w:val="nil"/>
              <w:left w:val="nil"/>
              <w:bottom w:val="single" w:sz="8" w:space="0" w:color="000000"/>
              <w:right w:val="nil"/>
            </w:tcBorders>
            <w:shd w:val="clear" w:color="auto" w:fill="auto"/>
            <w:vAlign w:val="center"/>
            <w:hideMark/>
          </w:tcPr>
          <w:p w14:paraId="716464E3"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per 100.000</w:t>
            </w:r>
          </w:p>
        </w:tc>
        <w:tc>
          <w:tcPr>
            <w:tcW w:w="2845" w:type="dxa"/>
            <w:vMerge w:val="restart"/>
            <w:tcBorders>
              <w:top w:val="nil"/>
              <w:left w:val="nil"/>
              <w:bottom w:val="single" w:sz="8" w:space="0" w:color="000000"/>
              <w:right w:val="nil"/>
            </w:tcBorders>
            <w:shd w:val="clear" w:color="auto" w:fill="auto"/>
            <w:vAlign w:val="center"/>
            <w:hideMark/>
          </w:tcPr>
          <w:p w14:paraId="337F3AEC"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per 100.000</w:t>
            </w:r>
          </w:p>
        </w:tc>
        <w:tc>
          <w:tcPr>
            <w:tcW w:w="2727" w:type="dxa"/>
            <w:vMerge w:val="restart"/>
            <w:tcBorders>
              <w:top w:val="nil"/>
              <w:left w:val="nil"/>
              <w:bottom w:val="single" w:sz="8" w:space="0" w:color="000000"/>
              <w:right w:val="nil"/>
            </w:tcBorders>
            <w:shd w:val="clear" w:color="auto" w:fill="auto"/>
            <w:vAlign w:val="center"/>
            <w:hideMark/>
          </w:tcPr>
          <w:p w14:paraId="33043D49"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per 100.000</w:t>
            </w:r>
          </w:p>
        </w:tc>
        <w:tc>
          <w:tcPr>
            <w:tcW w:w="2845" w:type="dxa"/>
            <w:vMerge w:val="restart"/>
            <w:tcBorders>
              <w:top w:val="nil"/>
              <w:left w:val="nil"/>
              <w:bottom w:val="single" w:sz="8" w:space="0" w:color="000000"/>
              <w:right w:val="nil"/>
            </w:tcBorders>
            <w:shd w:val="clear" w:color="auto" w:fill="auto"/>
            <w:vAlign w:val="center"/>
            <w:hideMark/>
          </w:tcPr>
          <w:p w14:paraId="44AFF349"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per 100.000</w:t>
            </w:r>
          </w:p>
        </w:tc>
      </w:tr>
      <w:tr w:rsidR="009E5D9C" w:rsidRPr="009E5D9C" w14:paraId="3CA78B7D" w14:textId="77777777" w:rsidTr="009E5D9C">
        <w:trPr>
          <w:trHeight w:val="324"/>
        </w:trPr>
        <w:tc>
          <w:tcPr>
            <w:tcW w:w="1492" w:type="dxa"/>
            <w:vMerge/>
            <w:tcBorders>
              <w:top w:val="nil"/>
              <w:left w:val="nil"/>
              <w:bottom w:val="single" w:sz="8" w:space="0" w:color="000000"/>
              <w:right w:val="nil"/>
            </w:tcBorders>
            <w:vAlign w:val="center"/>
            <w:hideMark/>
          </w:tcPr>
          <w:p w14:paraId="1A032238" w14:textId="77777777" w:rsidR="009E5D9C" w:rsidRPr="009E5D9C" w:rsidRDefault="009E5D9C" w:rsidP="009E5D9C">
            <w:pPr>
              <w:spacing w:after="0" w:line="240" w:lineRule="auto"/>
              <w:rPr>
                <w:rFonts w:ascii="Times New Roman" w:eastAsia="Times New Roman" w:hAnsi="Times New Roman" w:cs="Times New Roman"/>
                <w:color w:val="000000"/>
                <w:lang w:val="en-US"/>
              </w:rPr>
            </w:pPr>
          </w:p>
        </w:tc>
        <w:tc>
          <w:tcPr>
            <w:tcW w:w="2113" w:type="dxa"/>
            <w:tcBorders>
              <w:top w:val="nil"/>
              <w:left w:val="nil"/>
              <w:bottom w:val="single" w:sz="8" w:space="0" w:color="000000"/>
              <w:right w:val="nil"/>
            </w:tcBorders>
            <w:shd w:val="clear" w:color="auto" w:fill="auto"/>
            <w:vAlign w:val="center"/>
            <w:hideMark/>
          </w:tcPr>
          <w:p w14:paraId="05448C33"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 xml:space="preserve"> exposure</w:t>
            </w:r>
          </w:p>
        </w:tc>
        <w:tc>
          <w:tcPr>
            <w:tcW w:w="2461" w:type="dxa"/>
            <w:vMerge/>
            <w:tcBorders>
              <w:top w:val="nil"/>
              <w:left w:val="nil"/>
              <w:bottom w:val="single" w:sz="8" w:space="0" w:color="000000"/>
              <w:right w:val="nil"/>
            </w:tcBorders>
            <w:vAlign w:val="center"/>
            <w:hideMark/>
          </w:tcPr>
          <w:p w14:paraId="31C32970" w14:textId="77777777" w:rsidR="009E5D9C" w:rsidRPr="009E5D9C" w:rsidRDefault="009E5D9C" w:rsidP="009E5D9C">
            <w:pPr>
              <w:spacing w:after="0" w:line="240" w:lineRule="auto"/>
              <w:rPr>
                <w:rFonts w:ascii="Times New Roman" w:eastAsia="Times New Roman" w:hAnsi="Times New Roman" w:cs="Times New Roman"/>
                <w:color w:val="000000"/>
                <w:lang w:val="en-US"/>
              </w:rPr>
            </w:pPr>
          </w:p>
        </w:tc>
        <w:tc>
          <w:tcPr>
            <w:tcW w:w="2845" w:type="dxa"/>
            <w:vMerge/>
            <w:tcBorders>
              <w:top w:val="nil"/>
              <w:left w:val="nil"/>
              <w:bottom w:val="single" w:sz="8" w:space="0" w:color="000000"/>
              <w:right w:val="nil"/>
            </w:tcBorders>
            <w:vAlign w:val="center"/>
            <w:hideMark/>
          </w:tcPr>
          <w:p w14:paraId="27198E46" w14:textId="77777777" w:rsidR="009E5D9C" w:rsidRPr="009E5D9C" w:rsidRDefault="009E5D9C" w:rsidP="009E5D9C">
            <w:pPr>
              <w:spacing w:after="0" w:line="240" w:lineRule="auto"/>
              <w:rPr>
                <w:rFonts w:ascii="Times New Roman" w:eastAsia="Times New Roman" w:hAnsi="Times New Roman" w:cs="Times New Roman"/>
                <w:color w:val="000000"/>
                <w:lang w:val="en-US"/>
              </w:rPr>
            </w:pPr>
          </w:p>
        </w:tc>
        <w:tc>
          <w:tcPr>
            <w:tcW w:w="2727" w:type="dxa"/>
            <w:vMerge/>
            <w:tcBorders>
              <w:top w:val="nil"/>
              <w:left w:val="nil"/>
              <w:bottom w:val="single" w:sz="8" w:space="0" w:color="000000"/>
              <w:right w:val="nil"/>
            </w:tcBorders>
            <w:vAlign w:val="center"/>
            <w:hideMark/>
          </w:tcPr>
          <w:p w14:paraId="1A73CC14" w14:textId="77777777" w:rsidR="009E5D9C" w:rsidRPr="009E5D9C" w:rsidRDefault="009E5D9C" w:rsidP="009E5D9C">
            <w:pPr>
              <w:spacing w:after="0" w:line="240" w:lineRule="auto"/>
              <w:rPr>
                <w:rFonts w:ascii="Times New Roman" w:eastAsia="Times New Roman" w:hAnsi="Times New Roman" w:cs="Times New Roman"/>
                <w:color w:val="000000"/>
                <w:lang w:val="en-US"/>
              </w:rPr>
            </w:pPr>
          </w:p>
        </w:tc>
        <w:tc>
          <w:tcPr>
            <w:tcW w:w="2845" w:type="dxa"/>
            <w:vMerge/>
            <w:tcBorders>
              <w:top w:val="nil"/>
              <w:left w:val="nil"/>
              <w:bottom w:val="single" w:sz="8" w:space="0" w:color="000000"/>
              <w:right w:val="nil"/>
            </w:tcBorders>
            <w:vAlign w:val="center"/>
            <w:hideMark/>
          </w:tcPr>
          <w:p w14:paraId="6768DB07" w14:textId="77777777" w:rsidR="009E5D9C" w:rsidRPr="009E5D9C" w:rsidRDefault="009E5D9C" w:rsidP="009E5D9C">
            <w:pPr>
              <w:spacing w:after="0" w:line="240" w:lineRule="auto"/>
              <w:rPr>
                <w:rFonts w:ascii="Times New Roman" w:eastAsia="Times New Roman" w:hAnsi="Times New Roman" w:cs="Times New Roman"/>
                <w:color w:val="000000"/>
                <w:lang w:val="en-US"/>
              </w:rPr>
            </w:pPr>
          </w:p>
        </w:tc>
      </w:tr>
      <w:tr w:rsidR="009E5D9C" w:rsidRPr="009E5D9C" w14:paraId="45C0E8E6" w14:textId="77777777" w:rsidTr="009E5D9C">
        <w:trPr>
          <w:trHeight w:val="311"/>
        </w:trPr>
        <w:tc>
          <w:tcPr>
            <w:tcW w:w="1492" w:type="dxa"/>
            <w:tcBorders>
              <w:top w:val="nil"/>
              <w:left w:val="nil"/>
              <w:bottom w:val="nil"/>
              <w:right w:val="nil"/>
            </w:tcBorders>
            <w:shd w:val="clear" w:color="auto" w:fill="auto"/>
            <w:vAlign w:val="center"/>
            <w:hideMark/>
          </w:tcPr>
          <w:p w14:paraId="029EFC20"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Argentina</w:t>
            </w:r>
          </w:p>
        </w:tc>
        <w:tc>
          <w:tcPr>
            <w:tcW w:w="2113" w:type="dxa"/>
            <w:tcBorders>
              <w:top w:val="nil"/>
              <w:left w:val="nil"/>
              <w:bottom w:val="nil"/>
              <w:right w:val="nil"/>
            </w:tcBorders>
            <w:shd w:val="clear" w:color="auto" w:fill="auto"/>
            <w:vAlign w:val="center"/>
            <w:hideMark/>
          </w:tcPr>
          <w:p w14:paraId="283B1691"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 xml:space="preserve">11.0 (9.5 to 12.6) </w:t>
            </w:r>
          </w:p>
        </w:tc>
        <w:tc>
          <w:tcPr>
            <w:tcW w:w="2461" w:type="dxa"/>
            <w:tcBorders>
              <w:top w:val="nil"/>
              <w:left w:val="nil"/>
              <w:bottom w:val="nil"/>
              <w:right w:val="nil"/>
            </w:tcBorders>
            <w:shd w:val="clear" w:color="auto" w:fill="auto"/>
            <w:vAlign w:val="center"/>
            <w:hideMark/>
          </w:tcPr>
          <w:p w14:paraId="7DDD8254"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71.3 (55.1 to 92.9)</w:t>
            </w:r>
          </w:p>
        </w:tc>
        <w:tc>
          <w:tcPr>
            <w:tcW w:w="2845" w:type="dxa"/>
            <w:tcBorders>
              <w:top w:val="nil"/>
              <w:left w:val="nil"/>
              <w:bottom w:val="nil"/>
              <w:right w:val="nil"/>
            </w:tcBorders>
            <w:shd w:val="clear" w:color="auto" w:fill="auto"/>
            <w:vAlign w:val="center"/>
            <w:hideMark/>
          </w:tcPr>
          <w:p w14:paraId="35DDD690"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1284.0 (1032.0 to 1599.2)</w:t>
            </w:r>
          </w:p>
        </w:tc>
        <w:tc>
          <w:tcPr>
            <w:tcW w:w="2727" w:type="dxa"/>
            <w:tcBorders>
              <w:top w:val="nil"/>
              <w:left w:val="nil"/>
              <w:bottom w:val="nil"/>
              <w:right w:val="nil"/>
            </w:tcBorders>
            <w:shd w:val="clear" w:color="auto" w:fill="auto"/>
            <w:vAlign w:val="center"/>
            <w:hideMark/>
          </w:tcPr>
          <w:p w14:paraId="1A7D2A81"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479.8 (327.5 to 660)</w:t>
            </w:r>
          </w:p>
        </w:tc>
        <w:tc>
          <w:tcPr>
            <w:tcW w:w="2845" w:type="dxa"/>
            <w:tcBorders>
              <w:top w:val="nil"/>
              <w:left w:val="nil"/>
              <w:bottom w:val="nil"/>
              <w:right w:val="nil"/>
            </w:tcBorders>
            <w:shd w:val="clear" w:color="auto" w:fill="auto"/>
            <w:vAlign w:val="center"/>
            <w:hideMark/>
          </w:tcPr>
          <w:p w14:paraId="4ED468AF"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1763.8 (1456.5 to 2158.7)</w:t>
            </w:r>
          </w:p>
        </w:tc>
      </w:tr>
      <w:tr w:rsidR="009E5D9C" w:rsidRPr="009E5D9C" w14:paraId="0EA5606F" w14:textId="77777777" w:rsidTr="009E5D9C">
        <w:trPr>
          <w:trHeight w:val="311"/>
        </w:trPr>
        <w:tc>
          <w:tcPr>
            <w:tcW w:w="1492" w:type="dxa"/>
            <w:tcBorders>
              <w:top w:val="nil"/>
              <w:left w:val="nil"/>
              <w:bottom w:val="nil"/>
              <w:right w:val="nil"/>
            </w:tcBorders>
            <w:shd w:val="clear" w:color="auto" w:fill="auto"/>
            <w:vAlign w:val="center"/>
            <w:hideMark/>
          </w:tcPr>
          <w:p w14:paraId="14B3ABE7"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Bolivia</w:t>
            </w:r>
          </w:p>
        </w:tc>
        <w:tc>
          <w:tcPr>
            <w:tcW w:w="2113" w:type="dxa"/>
            <w:tcBorders>
              <w:top w:val="nil"/>
              <w:left w:val="nil"/>
              <w:bottom w:val="nil"/>
              <w:right w:val="nil"/>
            </w:tcBorders>
            <w:shd w:val="clear" w:color="auto" w:fill="auto"/>
            <w:vAlign w:val="center"/>
            <w:hideMark/>
          </w:tcPr>
          <w:p w14:paraId="4BD6896B"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10.7 (9.2 to 12.2)</w:t>
            </w:r>
          </w:p>
        </w:tc>
        <w:tc>
          <w:tcPr>
            <w:tcW w:w="2461" w:type="dxa"/>
            <w:tcBorders>
              <w:top w:val="nil"/>
              <w:left w:val="nil"/>
              <w:bottom w:val="nil"/>
              <w:right w:val="nil"/>
            </w:tcBorders>
            <w:shd w:val="clear" w:color="auto" w:fill="auto"/>
            <w:vAlign w:val="center"/>
            <w:hideMark/>
          </w:tcPr>
          <w:p w14:paraId="0062B92C"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120.5 (91.8 to 156.5)</w:t>
            </w:r>
          </w:p>
        </w:tc>
        <w:tc>
          <w:tcPr>
            <w:tcW w:w="2845" w:type="dxa"/>
            <w:tcBorders>
              <w:top w:val="nil"/>
              <w:left w:val="nil"/>
              <w:bottom w:val="nil"/>
              <w:right w:val="nil"/>
            </w:tcBorders>
            <w:shd w:val="clear" w:color="auto" w:fill="auto"/>
            <w:vAlign w:val="center"/>
            <w:hideMark/>
          </w:tcPr>
          <w:p w14:paraId="666684A7"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2191.5 (1680.0 to 2817.1)</w:t>
            </w:r>
          </w:p>
        </w:tc>
        <w:tc>
          <w:tcPr>
            <w:tcW w:w="2727" w:type="dxa"/>
            <w:tcBorders>
              <w:top w:val="nil"/>
              <w:left w:val="nil"/>
              <w:bottom w:val="nil"/>
              <w:right w:val="nil"/>
            </w:tcBorders>
            <w:shd w:val="clear" w:color="auto" w:fill="auto"/>
            <w:vAlign w:val="center"/>
            <w:hideMark/>
          </w:tcPr>
          <w:p w14:paraId="05FBF94D"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525.5 (354.1 to 713.6)</w:t>
            </w:r>
          </w:p>
        </w:tc>
        <w:tc>
          <w:tcPr>
            <w:tcW w:w="2845" w:type="dxa"/>
            <w:tcBorders>
              <w:top w:val="nil"/>
              <w:left w:val="nil"/>
              <w:bottom w:val="nil"/>
              <w:right w:val="nil"/>
            </w:tcBorders>
            <w:shd w:val="clear" w:color="auto" w:fill="auto"/>
            <w:vAlign w:val="center"/>
            <w:hideMark/>
          </w:tcPr>
          <w:p w14:paraId="2E97BFC9"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2717.0 (2156.5 to 3343.5)</w:t>
            </w:r>
          </w:p>
        </w:tc>
      </w:tr>
      <w:tr w:rsidR="009E5D9C" w:rsidRPr="009E5D9C" w14:paraId="2ED77D80" w14:textId="77777777" w:rsidTr="009E5D9C">
        <w:trPr>
          <w:trHeight w:val="311"/>
        </w:trPr>
        <w:tc>
          <w:tcPr>
            <w:tcW w:w="1492" w:type="dxa"/>
            <w:tcBorders>
              <w:top w:val="nil"/>
              <w:left w:val="nil"/>
              <w:bottom w:val="nil"/>
              <w:right w:val="nil"/>
            </w:tcBorders>
            <w:shd w:val="clear" w:color="auto" w:fill="auto"/>
            <w:vAlign w:val="center"/>
            <w:hideMark/>
          </w:tcPr>
          <w:p w14:paraId="797130B4"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Brazil</w:t>
            </w:r>
          </w:p>
        </w:tc>
        <w:tc>
          <w:tcPr>
            <w:tcW w:w="2113" w:type="dxa"/>
            <w:tcBorders>
              <w:top w:val="nil"/>
              <w:left w:val="nil"/>
              <w:bottom w:val="nil"/>
              <w:right w:val="nil"/>
            </w:tcBorders>
            <w:shd w:val="clear" w:color="auto" w:fill="auto"/>
            <w:vAlign w:val="center"/>
            <w:hideMark/>
          </w:tcPr>
          <w:p w14:paraId="066653F1"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11.4 (10.1 to 12.8)</w:t>
            </w:r>
          </w:p>
        </w:tc>
        <w:tc>
          <w:tcPr>
            <w:tcW w:w="2461" w:type="dxa"/>
            <w:tcBorders>
              <w:top w:val="nil"/>
              <w:left w:val="nil"/>
              <w:bottom w:val="nil"/>
              <w:right w:val="nil"/>
            </w:tcBorders>
            <w:shd w:val="clear" w:color="auto" w:fill="auto"/>
            <w:vAlign w:val="center"/>
            <w:hideMark/>
          </w:tcPr>
          <w:p w14:paraId="1EAF036B"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77.0 (63.0 to 96.7)</w:t>
            </w:r>
          </w:p>
        </w:tc>
        <w:tc>
          <w:tcPr>
            <w:tcW w:w="2845" w:type="dxa"/>
            <w:tcBorders>
              <w:top w:val="nil"/>
              <w:left w:val="nil"/>
              <w:bottom w:val="nil"/>
              <w:right w:val="nil"/>
            </w:tcBorders>
            <w:shd w:val="clear" w:color="auto" w:fill="auto"/>
            <w:vAlign w:val="center"/>
            <w:hideMark/>
          </w:tcPr>
          <w:p w14:paraId="3B22E28F"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1427.2 (1204 to 1724)</w:t>
            </w:r>
          </w:p>
        </w:tc>
        <w:tc>
          <w:tcPr>
            <w:tcW w:w="2727" w:type="dxa"/>
            <w:tcBorders>
              <w:top w:val="nil"/>
              <w:left w:val="nil"/>
              <w:bottom w:val="nil"/>
              <w:right w:val="nil"/>
            </w:tcBorders>
            <w:shd w:val="clear" w:color="auto" w:fill="auto"/>
            <w:vAlign w:val="center"/>
            <w:hideMark/>
          </w:tcPr>
          <w:p w14:paraId="445A54C0"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596.5 (415.9 to 808.9)</w:t>
            </w:r>
          </w:p>
        </w:tc>
        <w:tc>
          <w:tcPr>
            <w:tcW w:w="2845" w:type="dxa"/>
            <w:tcBorders>
              <w:top w:val="nil"/>
              <w:left w:val="nil"/>
              <w:bottom w:val="nil"/>
              <w:right w:val="nil"/>
            </w:tcBorders>
            <w:shd w:val="clear" w:color="auto" w:fill="auto"/>
            <w:vAlign w:val="center"/>
            <w:hideMark/>
          </w:tcPr>
          <w:p w14:paraId="58722A8E"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2023.7 (1700.2 to 2419.6)</w:t>
            </w:r>
          </w:p>
        </w:tc>
      </w:tr>
      <w:tr w:rsidR="009E5D9C" w:rsidRPr="009E5D9C" w14:paraId="5E190996" w14:textId="77777777" w:rsidTr="009E5D9C">
        <w:trPr>
          <w:trHeight w:val="311"/>
        </w:trPr>
        <w:tc>
          <w:tcPr>
            <w:tcW w:w="1492" w:type="dxa"/>
            <w:tcBorders>
              <w:top w:val="nil"/>
              <w:left w:val="nil"/>
              <w:bottom w:val="nil"/>
              <w:right w:val="nil"/>
            </w:tcBorders>
            <w:shd w:val="clear" w:color="auto" w:fill="auto"/>
            <w:vAlign w:val="center"/>
            <w:hideMark/>
          </w:tcPr>
          <w:p w14:paraId="1BF67144"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Chile</w:t>
            </w:r>
          </w:p>
        </w:tc>
        <w:tc>
          <w:tcPr>
            <w:tcW w:w="2113" w:type="dxa"/>
            <w:tcBorders>
              <w:top w:val="nil"/>
              <w:left w:val="nil"/>
              <w:bottom w:val="nil"/>
              <w:right w:val="nil"/>
            </w:tcBorders>
            <w:shd w:val="clear" w:color="auto" w:fill="auto"/>
            <w:vAlign w:val="center"/>
            <w:hideMark/>
          </w:tcPr>
          <w:p w14:paraId="58640868"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13.6 (12 to 15.3)</w:t>
            </w:r>
          </w:p>
        </w:tc>
        <w:tc>
          <w:tcPr>
            <w:tcW w:w="2461" w:type="dxa"/>
            <w:tcBorders>
              <w:top w:val="nil"/>
              <w:left w:val="nil"/>
              <w:bottom w:val="nil"/>
              <w:right w:val="nil"/>
            </w:tcBorders>
            <w:shd w:val="clear" w:color="auto" w:fill="auto"/>
            <w:vAlign w:val="center"/>
            <w:hideMark/>
          </w:tcPr>
          <w:p w14:paraId="10A35B4C"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62.3 (48.6 to 79.8)</w:t>
            </w:r>
          </w:p>
        </w:tc>
        <w:tc>
          <w:tcPr>
            <w:tcW w:w="2845" w:type="dxa"/>
            <w:tcBorders>
              <w:top w:val="nil"/>
              <w:left w:val="nil"/>
              <w:bottom w:val="nil"/>
              <w:right w:val="nil"/>
            </w:tcBorders>
            <w:shd w:val="clear" w:color="auto" w:fill="auto"/>
            <w:vAlign w:val="center"/>
            <w:hideMark/>
          </w:tcPr>
          <w:p w14:paraId="65F21A18"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1009.5 (811.5 to 1244.3)</w:t>
            </w:r>
          </w:p>
        </w:tc>
        <w:tc>
          <w:tcPr>
            <w:tcW w:w="2727" w:type="dxa"/>
            <w:tcBorders>
              <w:top w:val="nil"/>
              <w:left w:val="nil"/>
              <w:bottom w:val="nil"/>
              <w:right w:val="nil"/>
            </w:tcBorders>
            <w:shd w:val="clear" w:color="auto" w:fill="auto"/>
            <w:vAlign w:val="center"/>
            <w:hideMark/>
          </w:tcPr>
          <w:p w14:paraId="13E0005C"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563.5 (376.9 to 776.1)</w:t>
            </w:r>
          </w:p>
        </w:tc>
        <w:tc>
          <w:tcPr>
            <w:tcW w:w="2845" w:type="dxa"/>
            <w:tcBorders>
              <w:top w:val="nil"/>
              <w:left w:val="nil"/>
              <w:bottom w:val="nil"/>
              <w:right w:val="nil"/>
            </w:tcBorders>
            <w:shd w:val="clear" w:color="auto" w:fill="auto"/>
            <w:vAlign w:val="center"/>
            <w:hideMark/>
          </w:tcPr>
          <w:p w14:paraId="137A83A5"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1573.0 (1264.6 to 1926.3)</w:t>
            </w:r>
          </w:p>
        </w:tc>
      </w:tr>
      <w:tr w:rsidR="009E5D9C" w:rsidRPr="009E5D9C" w14:paraId="56B019E6" w14:textId="77777777" w:rsidTr="009E5D9C">
        <w:trPr>
          <w:trHeight w:val="311"/>
        </w:trPr>
        <w:tc>
          <w:tcPr>
            <w:tcW w:w="1492" w:type="dxa"/>
            <w:tcBorders>
              <w:top w:val="nil"/>
              <w:left w:val="nil"/>
              <w:bottom w:val="nil"/>
              <w:right w:val="nil"/>
            </w:tcBorders>
            <w:shd w:val="clear" w:color="auto" w:fill="auto"/>
            <w:vAlign w:val="center"/>
            <w:hideMark/>
          </w:tcPr>
          <w:p w14:paraId="0191A5A0"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Colombia</w:t>
            </w:r>
          </w:p>
        </w:tc>
        <w:tc>
          <w:tcPr>
            <w:tcW w:w="2113" w:type="dxa"/>
            <w:tcBorders>
              <w:top w:val="nil"/>
              <w:left w:val="nil"/>
              <w:bottom w:val="nil"/>
              <w:right w:val="nil"/>
            </w:tcBorders>
            <w:shd w:val="clear" w:color="auto" w:fill="auto"/>
            <w:vAlign w:val="center"/>
            <w:hideMark/>
          </w:tcPr>
          <w:p w14:paraId="4B8B8E57"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15.0 (13.3 to 16.7)</w:t>
            </w:r>
          </w:p>
        </w:tc>
        <w:tc>
          <w:tcPr>
            <w:tcW w:w="2461" w:type="dxa"/>
            <w:tcBorders>
              <w:top w:val="nil"/>
              <w:left w:val="nil"/>
              <w:bottom w:val="nil"/>
              <w:right w:val="nil"/>
            </w:tcBorders>
            <w:shd w:val="clear" w:color="auto" w:fill="auto"/>
            <w:vAlign w:val="center"/>
            <w:hideMark/>
          </w:tcPr>
          <w:p w14:paraId="43E087AF"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62.4 (42.3 to 88.9)</w:t>
            </w:r>
          </w:p>
        </w:tc>
        <w:tc>
          <w:tcPr>
            <w:tcW w:w="2845" w:type="dxa"/>
            <w:tcBorders>
              <w:top w:val="nil"/>
              <w:left w:val="nil"/>
              <w:bottom w:val="nil"/>
              <w:right w:val="nil"/>
            </w:tcBorders>
            <w:shd w:val="clear" w:color="auto" w:fill="auto"/>
            <w:vAlign w:val="center"/>
            <w:hideMark/>
          </w:tcPr>
          <w:p w14:paraId="17C20EFB"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1078.2 (758.7 to 1493.7)</w:t>
            </w:r>
          </w:p>
        </w:tc>
        <w:tc>
          <w:tcPr>
            <w:tcW w:w="2727" w:type="dxa"/>
            <w:tcBorders>
              <w:top w:val="nil"/>
              <w:left w:val="nil"/>
              <w:bottom w:val="nil"/>
              <w:right w:val="nil"/>
            </w:tcBorders>
            <w:shd w:val="clear" w:color="auto" w:fill="auto"/>
            <w:vAlign w:val="center"/>
            <w:hideMark/>
          </w:tcPr>
          <w:p w14:paraId="0AC574D3"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738.1 (504 to 1016.3)</w:t>
            </w:r>
          </w:p>
        </w:tc>
        <w:tc>
          <w:tcPr>
            <w:tcW w:w="2845" w:type="dxa"/>
            <w:tcBorders>
              <w:top w:val="nil"/>
              <w:left w:val="nil"/>
              <w:bottom w:val="nil"/>
              <w:right w:val="nil"/>
            </w:tcBorders>
            <w:shd w:val="clear" w:color="auto" w:fill="auto"/>
            <w:vAlign w:val="center"/>
            <w:hideMark/>
          </w:tcPr>
          <w:p w14:paraId="541F7A9F"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1816.3 (1385.3 to 2303.9)</w:t>
            </w:r>
          </w:p>
        </w:tc>
      </w:tr>
      <w:tr w:rsidR="009E5D9C" w:rsidRPr="009E5D9C" w14:paraId="044E76C7" w14:textId="77777777" w:rsidTr="009E5D9C">
        <w:trPr>
          <w:trHeight w:val="311"/>
        </w:trPr>
        <w:tc>
          <w:tcPr>
            <w:tcW w:w="1492" w:type="dxa"/>
            <w:tcBorders>
              <w:top w:val="nil"/>
              <w:left w:val="nil"/>
              <w:bottom w:val="nil"/>
              <w:right w:val="nil"/>
            </w:tcBorders>
            <w:shd w:val="clear" w:color="auto" w:fill="auto"/>
            <w:vAlign w:val="center"/>
            <w:hideMark/>
          </w:tcPr>
          <w:p w14:paraId="3CDE7B39"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Ecuador</w:t>
            </w:r>
          </w:p>
        </w:tc>
        <w:tc>
          <w:tcPr>
            <w:tcW w:w="2113" w:type="dxa"/>
            <w:tcBorders>
              <w:top w:val="nil"/>
              <w:left w:val="nil"/>
              <w:bottom w:val="nil"/>
              <w:right w:val="nil"/>
            </w:tcBorders>
            <w:shd w:val="clear" w:color="auto" w:fill="auto"/>
            <w:vAlign w:val="center"/>
            <w:hideMark/>
          </w:tcPr>
          <w:p w14:paraId="3E2A1E69"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12.3 (10.9 to 13.8)</w:t>
            </w:r>
          </w:p>
        </w:tc>
        <w:tc>
          <w:tcPr>
            <w:tcW w:w="2461" w:type="dxa"/>
            <w:tcBorders>
              <w:top w:val="nil"/>
              <w:left w:val="nil"/>
              <w:bottom w:val="nil"/>
              <w:right w:val="nil"/>
            </w:tcBorders>
            <w:shd w:val="clear" w:color="auto" w:fill="auto"/>
            <w:vAlign w:val="center"/>
            <w:hideMark/>
          </w:tcPr>
          <w:p w14:paraId="70DD80C7"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98.0 (73.9 to 131.8)</w:t>
            </w:r>
          </w:p>
        </w:tc>
        <w:tc>
          <w:tcPr>
            <w:tcW w:w="2845" w:type="dxa"/>
            <w:tcBorders>
              <w:top w:val="nil"/>
              <w:left w:val="nil"/>
              <w:bottom w:val="nil"/>
              <w:right w:val="nil"/>
            </w:tcBorders>
            <w:shd w:val="clear" w:color="auto" w:fill="auto"/>
            <w:vAlign w:val="center"/>
            <w:hideMark/>
          </w:tcPr>
          <w:p w14:paraId="7CA23BF0"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1691.0 (1302.8 to 2242.1)</w:t>
            </w:r>
          </w:p>
        </w:tc>
        <w:tc>
          <w:tcPr>
            <w:tcW w:w="2727" w:type="dxa"/>
            <w:tcBorders>
              <w:top w:val="nil"/>
              <w:left w:val="nil"/>
              <w:bottom w:val="nil"/>
              <w:right w:val="nil"/>
            </w:tcBorders>
            <w:shd w:val="clear" w:color="auto" w:fill="auto"/>
            <w:vAlign w:val="center"/>
            <w:hideMark/>
          </w:tcPr>
          <w:p w14:paraId="76E26AE2"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606.9 (424.4 to 821.3)</w:t>
            </w:r>
          </w:p>
        </w:tc>
        <w:tc>
          <w:tcPr>
            <w:tcW w:w="2845" w:type="dxa"/>
            <w:tcBorders>
              <w:top w:val="nil"/>
              <w:left w:val="nil"/>
              <w:bottom w:val="nil"/>
              <w:right w:val="nil"/>
            </w:tcBorders>
            <w:shd w:val="clear" w:color="auto" w:fill="auto"/>
            <w:vAlign w:val="center"/>
            <w:hideMark/>
          </w:tcPr>
          <w:p w14:paraId="672B5450"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2298.0 (1830.7 to 2905.4)</w:t>
            </w:r>
          </w:p>
        </w:tc>
      </w:tr>
      <w:tr w:rsidR="009E5D9C" w:rsidRPr="009E5D9C" w14:paraId="67B232BF" w14:textId="77777777" w:rsidTr="009E5D9C">
        <w:trPr>
          <w:trHeight w:val="311"/>
        </w:trPr>
        <w:tc>
          <w:tcPr>
            <w:tcW w:w="1492" w:type="dxa"/>
            <w:tcBorders>
              <w:top w:val="nil"/>
              <w:left w:val="nil"/>
              <w:bottom w:val="nil"/>
              <w:right w:val="nil"/>
            </w:tcBorders>
            <w:shd w:val="clear" w:color="auto" w:fill="auto"/>
            <w:vAlign w:val="center"/>
            <w:hideMark/>
          </w:tcPr>
          <w:p w14:paraId="512F717B"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Guyana</w:t>
            </w:r>
          </w:p>
        </w:tc>
        <w:tc>
          <w:tcPr>
            <w:tcW w:w="2113" w:type="dxa"/>
            <w:tcBorders>
              <w:top w:val="nil"/>
              <w:left w:val="nil"/>
              <w:bottom w:val="nil"/>
              <w:right w:val="nil"/>
            </w:tcBorders>
            <w:shd w:val="clear" w:color="auto" w:fill="auto"/>
            <w:vAlign w:val="center"/>
            <w:hideMark/>
          </w:tcPr>
          <w:p w14:paraId="24215693"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23.2 (21.1 to 25.2)</w:t>
            </w:r>
          </w:p>
        </w:tc>
        <w:tc>
          <w:tcPr>
            <w:tcW w:w="2461" w:type="dxa"/>
            <w:tcBorders>
              <w:top w:val="nil"/>
              <w:left w:val="nil"/>
              <w:bottom w:val="nil"/>
              <w:right w:val="nil"/>
            </w:tcBorders>
            <w:shd w:val="clear" w:color="auto" w:fill="auto"/>
            <w:vAlign w:val="center"/>
            <w:hideMark/>
          </w:tcPr>
          <w:p w14:paraId="2E03058B"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254.5 (193.9 to 324.1)</w:t>
            </w:r>
          </w:p>
        </w:tc>
        <w:tc>
          <w:tcPr>
            <w:tcW w:w="2845" w:type="dxa"/>
            <w:tcBorders>
              <w:top w:val="nil"/>
              <w:left w:val="nil"/>
              <w:bottom w:val="nil"/>
              <w:right w:val="nil"/>
            </w:tcBorders>
            <w:shd w:val="clear" w:color="auto" w:fill="auto"/>
            <w:vAlign w:val="center"/>
            <w:hideMark/>
          </w:tcPr>
          <w:p w14:paraId="44F86B8E"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5419.6 (4115.1 to 6924.2)</w:t>
            </w:r>
          </w:p>
        </w:tc>
        <w:tc>
          <w:tcPr>
            <w:tcW w:w="2727" w:type="dxa"/>
            <w:tcBorders>
              <w:top w:val="nil"/>
              <w:left w:val="nil"/>
              <w:bottom w:val="nil"/>
              <w:right w:val="nil"/>
            </w:tcBorders>
            <w:shd w:val="clear" w:color="auto" w:fill="auto"/>
            <w:vAlign w:val="center"/>
            <w:hideMark/>
          </w:tcPr>
          <w:p w14:paraId="0942FA0F"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1212.5 (838 to 1649.2)</w:t>
            </w:r>
          </w:p>
        </w:tc>
        <w:tc>
          <w:tcPr>
            <w:tcW w:w="2845" w:type="dxa"/>
            <w:tcBorders>
              <w:top w:val="nil"/>
              <w:left w:val="nil"/>
              <w:bottom w:val="nil"/>
              <w:right w:val="nil"/>
            </w:tcBorders>
            <w:shd w:val="clear" w:color="auto" w:fill="auto"/>
            <w:vAlign w:val="center"/>
            <w:hideMark/>
          </w:tcPr>
          <w:p w14:paraId="697FD243"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6632.1 (5237.1 to 8243.3)</w:t>
            </w:r>
          </w:p>
        </w:tc>
      </w:tr>
      <w:tr w:rsidR="009E5D9C" w:rsidRPr="009E5D9C" w14:paraId="32D6ADB1" w14:textId="77777777" w:rsidTr="009E5D9C">
        <w:trPr>
          <w:trHeight w:val="311"/>
        </w:trPr>
        <w:tc>
          <w:tcPr>
            <w:tcW w:w="1492" w:type="dxa"/>
            <w:tcBorders>
              <w:top w:val="nil"/>
              <w:left w:val="nil"/>
              <w:bottom w:val="nil"/>
              <w:right w:val="nil"/>
            </w:tcBorders>
            <w:shd w:val="clear" w:color="auto" w:fill="auto"/>
            <w:vAlign w:val="center"/>
            <w:hideMark/>
          </w:tcPr>
          <w:p w14:paraId="3A51C47F"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Paraguay</w:t>
            </w:r>
          </w:p>
        </w:tc>
        <w:tc>
          <w:tcPr>
            <w:tcW w:w="2113" w:type="dxa"/>
            <w:tcBorders>
              <w:top w:val="nil"/>
              <w:left w:val="nil"/>
              <w:bottom w:val="nil"/>
              <w:right w:val="nil"/>
            </w:tcBorders>
            <w:shd w:val="clear" w:color="auto" w:fill="auto"/>
            <w:vAlign w:val="center"/>
            <w:hideMark/>
          </w:tcPr>
          <w:p w14:paraId="6DEC0052"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11.7 (10.2 to 13.4)</w:t>
            </w:r>
          </w:p>
        </w:tc>
        <w:tc>
          <w:tcPr>
            <w:tcW w:w="2461" w:type="dxa"/>
            <w:tcBorders>
              <w:top w:val="nil"/>
              <w:left w:val="nil"/>
              <w:bottom w:val="nil"/>
              <w:right w:val="nil"/>
            </w:tcBorders>
            <w:shd w:val="clear" w:color="auto" w:fill="auto"/>
            <w:vAlign w:val="center"/>
            <w:hideMark/>
          </w:tcPr>
          <w:p w14:paraId="11D52EDF"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110.1 (81.6 to 146.9)</w:t>
            </w:r>
          </w:p>
        </w:tc>
        <w:tc>
          <w:tcPr>
            <w:tcW w:w="2845" w:type="dxa"/>
            <w:tcBorders>
              <w:top w:val="nil"/>
              <w:left w:val="nil"/>
              <w:bottom w:val="nil"/>
              <w:right w:val="nil"/>
            </w:tcBorders>
            <w:shd w:val="clear" w:color="auto" w:fill="auto"/>
            <w:vAlign w:val="center"/>
            <w:hideMark/>
          </w:tcPr>
          <w:p w14:paraId="3A73D5D6"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2072.5 (1569.6 to 2739.3)</w:t>
            </w:r>
          </w:p>
        </w:tc>
        <w:tc>
          <w:tcPr>
            <w:tcW w:w="2727" w:type="dxa"/>
            <w:tcBorders>
              <w:top w:val="nil"/>
              <w:left w:val="nil"/>
              <w:bottom w:val="nil"/>
              <w:right w:val="nil"/>
            </w:tcBorders>
            <w:shd w:val="clear" w:color="auto" w:fill="auto"/>
            <w:vAlign w:val="center"/>
            <w:hideMark/>
          </w:tcPr>
          <w:p w14:paraId="08DF4EC2"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606.2 (414.7 to 826.4)</w:t>
            </w:r>
          </w:p>
        </w:tc>
        <w:tc>
          <w:tcPr>
            <w:tcW w:w="2845" w:type="dxa"/>
            <w:tcBorders>
              <w:top w:val="nil"/>
              <w:left w:val="nil"/>
              <w:bottom w:val="nil"/>
              <w:right w:val="nil"/>
            </w:tcBorders>
            <w:shd w:val="clear" w:color="auto" w:fill="auto"/>
            <w:vAlign w:val="center"/>
            <w:hideMark/>
          </w:tcPr>
          <w:p w14:paraId="79DD1E0C"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2678.7 (2074.0 to 3392.3)</w:t>
            </w:r>
          </w:p>
        </w:tc>
      </w:tr>
      <w:tr w:rsidR="009E5D9C" w:rsidRPr="009E5D9C" w14:paraId="168A0290" w14:textId="77777777" w:rsidTr="009E5D9C">
        <w:trPr>
          <w:trHeight w:val="311"/>
        </w:trPr>
        <w:tc>
          <w:tcPr>
            <w:tcW w:w="1492" w:type="dxa"/>
            <w:tcBorders>
              <w:top w:val="nil"/>
              <w:left w:val="nil"/>
              <w:bottom w:val="nil"/>
              <w:right w:val="nil"/>
            </w:tcBorders>
            <w:shd w:val="clear" w:color="auto" w:fill="auto"/>
            <w:vAlign w:val="center"/>
            <w:hideMark/>
          </w:tcPr>
          <w:p w14:paraId="70D2388A"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Peru</w:t>
            </w:r>
          </w:p>
        </w:tc>
        <w:tc>
          <w:tcPr>
            <w:tcW w:w="2113" w:type="dxa"/>
            <w:tcBorders>
              <w:top w:val="nil"/>
              <w:left w:val="nil"/>
              <w:bottom w:val="nil"/>
              <w:right w:val="nil"/>
            </w:tcBorders>
            <w:shd w:val="clear" w:color="auto" w:fill="auto"/>
            <w:vAlign w:val="center"/>
            <w:hideMark/>
          </w:tcPr>
          <w:p w14:paraId="4BCFECC9"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7.7 (6.6 to 8.9)</w:t>
            </w:r>
          </w:p>
        </w:tc>
        <w:tc>
          <w:tcPr>
            <w:tcW w:w="2461" w:type="dxa"/>
            <w:tcBorders>
              <w:top w:val="nil"/>
              <w:left w:val="nil"/>
              <w:bottom w:val="nil"/>
              <w:right w:val="nil"/>
            </w:tcBorders>
            <w:shd w:val="clear" w:color="auto" w:fill="auto"/>
            <w:vAlign w:val="center"/>
            <w:hideMark/>
          </w:tcPr>
          <w:p w14:paraId="02BBAF2B"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41.2 (29.6 to 57.0)</w:t>
            </w:r>
          </w:p>
        </w:tc>
        <w:tc>
          <w:tcPr>
            <w:tcW w:w="2845" w:type="dxa"/>
            <w:tcBorders>
              <w:top w:val="nil"/>
              <w:left w:val="nil"/>
              <w:bottom w:val="nil"/>
              <w:right w:val="nil"/>
            </w:tcBorders>
            <w:shd w:val="clear" w:color="auto" w:fill="auto"/>
            <w:vAlign w:val="center"/>
            <w:hideMark/>
          </w:tcPr>
          <w:p w14:paraId="753BB76B"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746.5 (538.6 to 1035.4)</w:t>
            </w:r>
          </w:p>
        </w:tc>
        <w:tc>
          <w:tcPr>
            <w:tcW w:w="2727" w:type="dxa"/>
            <w:tcBorders>
              <w:top w:val="nil"/>
              <w:left w:val="nil"/>
              <w:bottom w:val="nil"/>
              <w:right w:val="nil"/>
            </w:tcBorders>
            <w:shd w:val="clear" w:color="auto" w:fill="auto"/>
            <w:vAlign w:val="center"/>
            <w:hideMark/>
          </w:tcPr>
          <w:p w14:paraId="0EF889EC"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396.6 (268.5 to 544.8)</w:t>
            </w:r>
          </w:p>
        </w:tc>
        <w:tc>
          <w:tcPr>
            <w:tcW w:w="2845" w:type="dxa"/>
            <w:tcBorders>
              <w:top w:val="nil"/>
              <w:left w:val="nil"/>
              <w:bottom w:val="nil"/>
              <w:right w:val="nil"/>
            </w:tcBorders>
            <w:shd w:val="clear" w:color="auto" w:fill="auto"/>
            <w:vAlign w:val="center"/>
            <w:hideMark/>
          </w:tcPr>
          <w:p w14:paraId="6FCFEB7D"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1143.1 (889.2 to 1445.9)</w:t>
            </w:r>
          </w:p>
        </w:tc>
      </w:tr>
      <w:tr w:rsidR="009E5D9C" w:rsidRPr="009E5D9C" w14:paraId="1C7C7B48" w14:textId="77777777" w:rsidTr="009E5D9C">
        <w:trPr>
          <w:trHeight w:val="311"/>
        </w:trPr>
        <w:tc>
          <w:tcPr>
            <w:tcW w:w="1492" w:type="dxa"/>
            <w:tcBorders>
              <w:top w:val="nil"/>
              <w:left w:val="nil"/>
              <w:bottom w:val="nil"/>
              <w:right w:val="nil"/>
            </w:tcBorders>
            <w:shd w:val="clear" w:color="auto" w:fill="auto"/>
            <w:vAlign w:val="center"/>
            <w:hideMark/>
          </w:tcPr>
          <w:p w14:paraId="4791145F"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Suriname</w:t>
            </w:r>
          </w:p>
        </w:tc>
        <w:tc>
          <w:tcPr>
            <w:tcW w:w="2113" w:type="dxa"/>
            <w:tcBorders>
              <w:top w:val="nil"/>
              <w:left w:val="nil"/>
              <w:bottom w:val="nil"/>
              <w:right w:val="nil"/>
            </w:tcBorders>
            <w:shd w:val="clear" w:color="auto" w:fill="auto"/>
            <w:vAlign w:val="center"/>
            <w:hideMark/>
          </w:tcPr>
          <w:p w14:paraId="23C753FC"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21.9 (19.9 to 23.9)</w:t>
            </w:r>
          </w:p>
        </w:tc>
        <w:tc>
          <w:tcPr>
            <w:tcW w:w="2461" w:type="dxa"/>
            <w:tcBorders>
              <w:top w:val="nil"/>
              <w:left w:val="nil"/>
              <w:bottom w:val="nil"/>
              <w:right w:val="nil"/>
            </w:tcBorders>
            <w:shd w:val="clear" w:color="auto" w:fill="auto"/>
            <w:vAlign w:val="center"/>
            <w:hideMark/>
          </w:tcPr>
          <w:p w14:paraId="30EDAB5C"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147.5 (116.9 to 185.5)</w:t>
            </w:r>
          </w:p>
        </w:tc>
        <w:tc>
          <w:tcPr>
            <w:tcW w:w="2845" w:type="dxa"/>
            <w:tcBorders>
              <w:top w:val="nil"/>
              <w:left w:val="nil"/>
              <w:bottom w:val="nil"/>
              <w:right w:val="nil"/>
            </w:tcBorders>
            <w:shd w:val="clear" w:color="auto" w:fill="auto"/>
            <w:vAlign w:val="center"/>
            <w:hideMark/>
          </w:tcPr>
          <w:p w14:paraId="28D3C6D5"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3052.8 (2426.9 to 3789.4)</w:t>
            </w:r>
          </w:p>
        </w:tc>
        <w:tc>
          <w:tcPr>
            <w:tcW w:w="2727" w:type="dxa"/>
            <w:tcBorders>
              <w:top w:val="nil"/>
              <w:left w:val="nil"/>
              <w:bottom w:val="nil"/>
              <w:right w:val="nil"/>
            </w:tcBorders>
            <w:shd w:val="clear" w:color="auto" w:fill="auto"/>
            <w:vAlign w:val="center"/>
            <w:hideMark/>
          </w:tcPr>
          <w:p w14:paraId="5F7FAE1F"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1166.5 (798.7 to 1599.5)</w:t>
            </w:r>
          </w:p>
        </w:tc>
        <w:tc>
          <w:tcPr>
            <w:tcW w:w="2845" w:type="dxa"/>
            <w:tcBorders>
              <w:top w:val="nil"/>
              <w:left w:val="nil"/>
              <w:bottom w:val="nil"/>
              <w:right w:val="nil"/>
            </w:tcBorders>
            <w:shd w:val="clear" w:color="auto" w:fill="auto"/>
            <w:vAlign w:val="center"/>
            <w:hideMark/>
          </w:tcPr>
          <w:p w14:paraId="4047C5CF"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4219.3 (3451.4 to 5046.1)</w:t>
            </w:r>
          </w:p>
        </w:tc>
      </w:tr>
      <w:tr w:rsidR="009E5D9C" w:rsidRPr="009E5D9C" w14:paraId="3AD4EE44" w14:textId="77777777" w:rsidTr="009E5D9C">
        <w:trPr>
          <w:trHeight w:val="311"/>
        </w:trPr>
        <w:tc>
          <w:tcPr>
            <w:tcW w:w="1492" w:type="dxa"/>
            <w:tcBorders>
              <w:top w:val="nil"/>
              <w:left w:val="nil"/>
              <w:bottom w:val="nil"/>
              <w:right w:val="nil"/>
            </w:tcBorders>
            <w:shd w:val="clear" w:color="auto" w:fill="auto"/>
            <w:vAlign w:val="center"/>
            <w:hideMark/>
          </w:tcPr>
          <w:p w14:paraId="6E922DE7"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Uruguay</w:t>
            </w:r>
          </w:p>
        </w:tc>
        <w:tc>
          <w:tcPr>
            <w:tcW w:w="2113" w:type="dxa"/>
            <w:tcBorders>
              <w:top w:val="nil"/>
              <w:left w:val="nil"/>
              <w:bottom w:val="nil"/>
              <w:right w:val="nil"/>
            </w:tcBorders>
            <w:shd w:val="clear" w:color="auto" w:fill="auto"/>
            <w:vAlign w:val="center"/>
            <w:hideMark/>
          </w:tcPr>
          <w:p w14:paraId="78F7F252"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8.3 (7.2 to 9.5)</w:t>
            </w:r>
          </w:p>
        </w:tc>
        <w:tc>
          <w:tcPr>
            <w:tcW w:w="2461" w:type="dxa"/>
            <w:tcBorders>
              <w:top w:val="nil"/>
              <w:left w:val="nil"/>
              <w:bottom w:val="nil"/>
              <w:right w:val="nil"/>
            </w:tcBorders>
            <w:shd w:val="clear" w:color="auto" w:fill="auto"/>
            <w:vAlign w:val="center"/>
            <w:hideMark/>
          </w:tcPr>
          <w:p w14:paraId="5B183A49"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54.4 (42.5 to 70.7)</w:t>
            </w:r>
          </w:p>
        </w:tc>
        <w:tc>
          <w:tcPr>
            <w:tcW w:w="2845" w:type="dxa"/>
            <w:tcBorders>
              <w:top w:val="nil"/>
              <w:left w:val="nil"/>
              <w:bottom w:val="nil"/>
              <w:right w:val="nil"/>
            </w:tcBorders>
            <w:shd w:val="clear" w:color="auto" w:fill="auto"/>
            <w:vAlign w:val="center"/>
            <w:hideMark/>
          </w:tcPr>
          <w:p w14:paraId="4B80DE28"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958.2 (756.6 to 1211.3)</w:t>
            </w:r>
          </w:p>
        </w:tc>
        <w:tc>
          <w:tcPr>
            <w:tcW w:w="2727" w:type="dxa"/>
            <w:tcBorders>
              <w:top w:val="nil"/>
              <w:left w:val="nil"/>
              <w:bottom w:val="nil"/>
              <w:right w:val="nil"/>
            </w:tcBorders>
            <w:shd w:val="clear" w:color="auto" w:fill="auto"/>
            <w:vAlign w:val="center"/>
            <w:hideMark/>
          </w:tcPr>
          <w:p w14:paraId="29D783FE"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357.9 (242.4 to 485.6)</w:t>
            </w:r>
          </w:p>
        </w:tc>
        <w:tc>
          <w:tcPr>
            <w:tcW w:w="2845" w:type="dxa"/>
            <w:tcBorders>
              <w:top w:val="nil"/>
              <w:left w:val="nil"/>
              <w:bottom w:val="nil"/>
              <w:right w:val="nil"/>
            </w:tcBorders>
            <w:shd w:val="clear" w:color="auto" w:fill="auto"/>
            <w:vAlign w:val="center"/>
            <w:hideMark/>
          </w:tcPr>
          <w:p w14:paraId="4BEF6A7C"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1316.1 (1065.7 to 1621.1)</w:t>
            </w:r>
          </w:p>
        </w:tc>
      </w:tr>
      <w:tr w:rsidR="009E5D9C" w:rsidRPr="009E5D9C" w14:paraId="6D1958B7" w14:textId="77777777" w:rsidTr="009E5D9C">
        <w:trPr>
          <w:trHeight w:val="311"/>
        </w:trPr>
        <w:tc>
          <w:tcPr>
            <w:tcW w:w="1492" w:type="dxa"/>
            <w:tcBorders>
              <w:top w:val="nil"/>
              <w:left w:val="nil"/>
              <w:bottom w:val="single" w:sz="4" w:space="0" w:color="auto"/>
              <w:right w:val="nil"/>
            </w:tcBorders>
            <w:shd w:val="clear" w:color="auto" w:fill="auto"/>
            <w:vAlign w:val="center"/>
            <w:hideMark/>
          </w:tcPr>
          <w:p w14:paraId="15C56AAA"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Venezuela</w:t>
            </w:r>
          </w:p>
        </w:tc>
        <w:tc>
          <w:tcPr>
            <w:tcW w:w="2113" w:type="dxa"/>
            <w:tcBorders>
              <w:top w:val="nil"/>
              <w:left w:val="nil"/>
              <w:bottom w:val="single" w:sz="4" w:space="0" w:color="auto"/>
              <w:right w:val="nil"/>
            </w:tcBorders>
            <w:shd w:val="clear" w:color="auto" w:fill="auto"/>
            <w:vAlign w:val="center"/>
            <w:hideMark/>
          </w:tcPr>
          <w:p w14:paraId="5199CBEE"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16.1 (14.3 to 17.9)</w:t>
            </w:r>
          </w:p>
        </w:tc>
        <w:tc>
          <w:tcPr>
            <w:tcW w:w="2461" w:type="dxa"/>
            <w:tcBorders>
              <w:top w:val="nil"/>
              <w:left w:val="nil"/>
              <w:bottom w:val="single" w:sz="4" w:space="0" w:color="auto"/>
              <w:right w:val="nil"/>
            </w:tcBorders>
            <w:shd w:val="clear" w:color="auto" w:fill="auto"/>
            <w:vAlign w:val="center"/>
            <w:hideMark/>
          </w:tcPr>
          <w:p w14:paraId="143150F1"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126.4 (90.8 to 172.6)</w:t>
            </w:r>
          </w:p>
        </w:tc>
        <w:tc>
          <w:tcPr>
            <w:tcW w:w="2845" w:type="dxa"/>
            <w:tcBorders>
              <w:top w:val="nil"/>
              <w:left w:val="nil"/>
              <w:bottom w:val="single" w:sz="4" w:space="0" w:color="auto"/>
              <w:right w:val="nil"/>
            </w:tcBorders>
            <w:shd w:val="clear" w:color="auto" w:fill="auto"/>
            <w:vAlign w:val="center"/>
            <w:hideMark/>
          </w:tcPr>
          <w:p w14:paraId="42FADB1B"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2428.8 (1748.9 to 3251.7)</w:t>
            </w:r>
          </w:p>
        </w:tc>
        <w:tc>
          <w:tcPr>
            <w:tcW w:w="2727" w:type="dxa"/>
            <w:tcBorders>
              <w:top w:val="nil"/>
              <w:left w:val="nil"/>
              <w:bottom w:val="single" w:sz="4" w:space="0" w:color="auto"/>
              <w:right w:val="nil"/>
            </w:tcBorders>
            <w:shd w:val="clear" w:color="auto" w:fill="auto"/>
            <w:vAlign w:val="center"/>
            <w:hideMark/>
          </w:tcPr>
          <w:p w14:paraId="2CB4856F"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802.9 (547 to 1096.5)</w:t>
            </w:r>
          </w:p>
        </w:tc>
        <w:tc>
          <w:tcPr>
            <w:tcW w:w="2845" w:type="dxa"/>
            <w:tcBorders>
              <w:top w:val="nil"/>
              <w:left w:val="nil"/>
              <w:bottom w:val="single" w:sz="4" w:space="0" w:color="auto"/>
              <w:right w:val="nil"/>
            </w:tcBorders>
            <w:shd w:val="clear" w:color="auto" w:fill="auto"/>
            <w:vAlign w:val="center"/>
            <w:hideMark/>
          </w:tcPr>
          <w:p w14:paraId="246FB902" w14:textId="77777777" w:rsidR="009E5D9C" w:rsidRPr="009E5D9C" w:rsidRDefault="009E5D9C" w:rsidP="009E5D9C">
            <w:pPr>
              <w:spacing w:after="0" w:line="240" w:lineRule="auto"/>
              <w:jc w:val="both"/>
              <w:rPr>
                <w:rFonts w:ascii="Times New Roman" w:eastAsia="Times New Roman" w:hAnsi="Times New Roman" w:cs="Times New Roman"/>
                <w:color w:val="000000"/>
                <w:lang w:val="en-US"/>
              </w:rPr>
            </w:pPr>
            <w:r w:rsidRPr="009E5D9C">
              <w:rPr>
                <w:rFonts w:ascii="Times New Roman" w:eastAsia="Times New Roman" w:hAnsi="Times New Roman" w:cs="Times New Roman"/>
                <w:color w:val="000000"/>
                <w:lang w:val="en-GB"/>
              </w:rPr>
              <w:t>3231.8 (2478.8 to 4103.7)</w:t>
            </w:r>
          </w:p>
        </w:tc>
      </w:tr>
    </w:tbl>
    <w:p w14:paraId="757BF117" w14:textId="1BF46974" w:rsidR="00C266A5" w:rsidRPr="00C266A5" w:rsidDel="00975D8E" w:rsidRDefault="00C266A5" w:rsidP="00C266A5">
      <w:pPr>
        <w:jc w:val="both"/>
        <w:rPr>
          <w:moveFrom w:id="618" w:author="Bruce Duncan" w:date="2024-02-09T17:06:00Z"/>
          <w:rFonts w:ascii="Times New Roman" w:eastAsia="Times New Roman" w:hAnsi="Times New Roman" w:cs="Times New Roman"/>
          <w:sz w:val="24"/>
          <w:szCs w:val="24"/>
          <w:lang w:val="en-US"/>
        </w:rPr>
      </w:pPr>
      <w:moveFromRangeStart w:id="619" w:author="Bruce Duncan" w:date="2024-02-09T17:06:00Z" w:name="move158390818"/>
      <w:moveFrom w:id="620" w:author="Bruce Duncan" w:date="2024-02-09T17:06:00Z">
        <w:r w:rsidRPr="00C266A5" w:rsidDel="00975D8E">
          <w:rPr>
            <w:rFonts w:ascii="Times New Roman" w:eastAsia="Times New Roman" w:hAnsi="Times New Roman" w:cs="Times New Roman"/>
            <w:sz w:val="24"/>
            <w:szCs w:val="24"/>
            <w:lang w:val="en-US"/>
          </w:rPr>
          <w:t>DALYs (disability-adjusted life years), YLLs (years of life lost due to premature mortality), YLDs (years of life lived with disability), SEV (Summary Exposure Value)</w:t>
        </w:r>
      </w:moveFrom>
    </w:p>
    <w:moveFromRangeEnd w:id="619"/>
    <w:p w14:paraId="67CE12E2" w14:textId="77777777" w:rsidR="00975D8E" w:rsidRDefault="00975D8E">
      <w:pPr>
        <w:rPr>
          <w:ins w:id="621" w:author="Bruce Duncan" w:date="2024-02-09T17:09:00Z"/>
          <w:rFonts w:ascii="Times New Roman" w:eastAsia="Times New Roman" w:hAnsi="Times New Roman" w:cs="Times New Roman"/>
          <w:b/>
          <w:sz w:val="24"/>
          <w:szCs w:val="24"/>
          <w:lang w:val="en-US"/>
        </w:rPr>
      </w:pPr>
      <w:ins w:id="622" w:author="Bruce Duncan" w:date="2024-02-09T17:09:00Z">
        <w:r>
          <w:rPr>
            <w:rFonts w:ascii="Times New Roman" w:eastAsia="Times New Roman" w:hAnsi="Times New Roman" w:cs="Times New Roman"/>
            <w:b/>
            <w:sz w:val="24"/>
            <w:szCs w:val="24"/>
            <w:lang w:val="en-US"/>
          </w:rPr>
          <w:br w:type="page"/>
        </w:r>
      </w:ins>
    </w:p>
    <w:p w14:paraId="358E88DA" w14:textId="22F31BC5" w:rsidR="00C266A5" w:rsidRPr="00C266A5" w:rsidRDefault="00C266A5" w:rsidP="00C266A5">
      <w:pPr>
        <w:rPr>
          <w:rFonts w:ascii="Times New Roman" w:eastAsia="Times New Roman" w:hAnsi="Times New Roman" w:cs="Times New Roman"/>
          <w:sz w:val="24"/>
          <w:szCs w:val="24"/>
          <w:lang w:val="en-US"/>
        </w:rPr>
      </w:pPr>
      <w:r w:rsidRPr="00C266A5">
        <w:rPr>
          <w:rFonts w:ascii="Times New Roman" w:eastAsia="Times New Roman" w:hAnsi="Times New Roman" w:cs="Times New Roman"/>
          <w:b/>
          <w:sz w:val="24"/>
          <w:szCs w:val="24"/>
          <w:lang w:val="en-US"/>
        </w:rPr>
        <w:lastRenderedPageBreak/>
        <w:t>Figure 1.</w:t>
      </w:r>
      <w:r w:rsidRPr="00C266A5">
        <w:rPr>
          <w:rFonts w:ascii="Times New Roman" w:eastAsia="Times New Roman" w:hAnsi="Times New Roman" w:cs="Times New Roman"/>
          <w:sz w:val="24"/>
          <w:szCs w:val="24"/>
          <w:lang w:val="en-US"/>
        </w:rPr>
        <w:t xml:space="preserve"> </w:t>
      </w:r>
      <w:ins w:id="623" w:author="Bruce Duncan" w:date="2024-02-09T17:10:00Z">
        <w:r w:rsidR="00975D8E" w:rsidRPr="00C266A5">
          <w:rPr>
            <w:rFonts w:ascii="Times New Roman" w:eastAsia="Times New Roman" w:hAnsi="Times New Roman" w:cs="Times New Roman"/>
            <w:sz w:val="24"/>
            <w:szCs w:val="24"/>
            <w:lang w:val="en-US"/>
          </w:rPr>
          <w:t xml:space="preserve">Summary </w:t>
        </w:r>
        <w:r w:rsidR="009C0B9A" w:rsidRPr="00C266A5">
          <w:rPr>
            <w:rFonts w:ascii="Times New Roman" w:eastAsia="Times New Roman" w:hAnsi="Times New Roman" w:cs="Times New Roman"/>
            <w:sz w:val="24"/>
            <w:szCs w:val="24"/>
            <w:lang w:val="en-US"/>
          </w:rPr>
          <w:t>exposure value</w:t>
        </w:r>
        <w:r w:rsidR="009C0B9A">
          <w:rPr>
            <w:rFonts w:ascii="Times New Roman" w:eastAsia="Times New Roman" w:hAnsi="Times New Roman" w:cs="Times New Roman"/>
            <w:sz w:val="24"/>
            <w:szCs w:val="24"/>
            <w:lang w:val="en-US"/>
          </w:rPr>
          <w:t xml:space="preserve"> </w:t>
        </w:r>
        <w:r w:rsidR="00975D8E">
          <w:rPr>
            <w:rFonts w:ascii="Times New Roman" w:eastAsia="Times New Roman" w:hAnsi="Times New Roman" w:cs="Times New Roman"/>
            <w:sz w:val="24"/>
            <w:szCs w:val="24"/>
            <w:lang w:val="en-US"/>
          </w:rPr>
          <w:t>(</w:t>
        </w:r>
        <w:r w:rsidR="00975D8E" w:rsidRPr="00C266A5">
          <w:rPr>
            <w:rFonts w:ascii="Times New Roman" w:eastAsia="Times New Roman" w:hAnsi="Times New Roman" w:cs="Times New Roman"/>
            <w:sz w:val="24"/>
            <w:szCs w:val="24"/>
            <w:lang w:val="en-US"/>
          </w:rPr>
          <w:t>SEV</w:t>
        </w:r>
        <w:r w:rsidR="00975D8E">
          <w:rPr>
            <w:rFonts w:ascii="Times New Roman" w:eastAsia="Times New Roman" w:hAnsi="Times New Roman" w:cs="Times New Roman"/>
            <w:sz w:val="24"/>
            <w:szCs w:val="24"/>
            <w:lang w:val="en-US"/>
          </w:rPr>
          <w:t xml:space="preserve">), and rates of deaths, </w:t>
        </w:r>
        <w:r w:rsidR="00975D8E" w:rsidRPr="00C266A5">
          <w:rPr>
            <w:rFonts w:ascii="Times New Roman" w:eastAsia="Times New Roman" w:hAnsi="Times New Roman" w:cs="Times New Roman"/>
            <w:sz w:val="24"/>
            <w:szCs w:val="24"/>
            <w:lang w:val="en-US"/>
          </w:rPr>
          <w:t>years of life lost due to premature mortality</w:t>
        </w:r>
        <w:r w:rsidR="00975D8E">
          <w:rPr>
            <w:rFonts w:ascii="Times New Roman" w:eastAsia="Times New Roman" w:hAnsi="Times New Roman" w:cs="Times New Roman"/>
            <w:sz w:val="24"/>
            <w:szCs w:val="24"/>
            <w:lang w:val="en-US"/>
          </w:rPr>
          <w:t xml:space="preserve"> (</w:t>
        </w:r>
        <w:r w:rsidR="00975D8E" w:rsidRPr="00C266A5">
          <w:rPr>
            <w:rFonts w:ascii="Times New Roman" w:eastAsia="Times New Roman" w:hAnsi="Times New Roman" w:cs="Times New Roman"/>
            <w:sz w:val="24"/>
            <w:szCs w:val="24"/>
            <w:lang w:val="en-US"/>
          </w:rPr>
          <w:t>YLLs), years of life lived with disability</w:t>
        </w:r>
        <w:r w:rsidR="00975D8E">
          <w:rPr>
            <w:rFonts w:ascii="Times New Roman" w:eastAsia="Times New Roman" w:hAnsi="Times New Roman" w:cs="Times New Roman"/>
            <w:sz w:val="24"/>
            <w:szCs w:val="24"/>
            <w:lang w:val="en-US"/>
          </w:rPr>
          <w:t xml:space="preserve"> (</w:t>
        </w:r>
        <w:r w:rsidR="00975D8E" w:rsidRPr="00C266A5">
          <w:rPr>
            <w:rFonts w:ascii="Times New Roman" w:eastAsia="Times New Roman" w:hAnsi="Times New Roman" w:cs="Times New Roman"/>
            <w:sz w:val="24"/>
            <w:szCs w:val="24"/>
            <w:lang w:val="en-US"/>
          </w:rPr>
          <w:t xml:space="preserve">YLDs), </w:t>
        </w:r>
        <w:r w:rsidR="00975D8E">
          <w:rPr>
            <w:rFonts w:ascii="Times New Roman" w:eastAsia="Times New Roman" w:hAnsi="Times New Roman" w:cs="Times New Roman"/>
            <w:sz w:val="24"/>
            <w:szCs w:val="24"/>
            <w:lang w:val="en-US"/>
          </w:rPr>
          <w:t xml:space="preserve">and </w:t>
        </w:r>
        <w:r w:rsidR="00975D8E" w:rsidRPr="00C266A5">
          <w:rPr>
            <w:rFonts w:ascii="Times New Roman" w:eastAsia="Times New Roman" w:hAnsi="Times New Roman" w:cs="Times New Roman"/>
            <w:sz w:val="24"/>
            <w:szCs w:val="24"/>
            <w:lang w:val="en-US"/>
          </w:rPr>
          <w:t>disability-adjusted life years</w:t>
        </w:r>
        <w:r w:rsidR="00975D8E">
          <w:rPr>
            <w:rFonts w:ascii="Times New Roman" w:eastAsia="Times New Roman" w:hAnsi="Times New Roman" w:cs="Times New Roman"/>
            <w:sz w:val="24"/>
            <w:szCs w:val="24"/>
            <w:lang w:val="en-US"/>
          </w:rPr>
          <w:t xml:space="preserve"> (</w:t>
        </w:r>
        <w:r w:rsidR="00975D8E" w:rsidRPr="00C266A5">
          <w:rPr>
            <w:rFonts w:ascii="Times New Roman" w:eastAsia="Times New Roman" w:hAnsi="Times New Roman" w:cs="Times New Roman"/>
            <w:sz w:val="24"/>
            <w:szCs w:val="24"/>
            <w:lang w:val="en-US"/>
          </w:rPr>
          <w:t>DALYs)</w:t>
        </w:r>
        <w:r w:rsidR="00975D8E">
          <w:rPr>
            <w:rFonts w:ascii="Times New Roman" w:eastAsia="Times New Roman" w:hAnsi="Times New Roman" w:cs="Times New Roman"/>
            <w:sz w:val="24"/>
            <w:szCs w:val="24"/>
            <w:lang w:val="en-US"/>
          </w:rPr>
          <w:t xml:space="preserve"> lost</w:t>
        </w:r>
        <w:r w:rsidR="00975D8E" w:rsidRPr="00C266A5">
          <w:rPr>
            <w:rFonts w:ascii="Times New Roman" w:eastAsia="Times New Roman" w:hAnsi="Times New Roman" w:cs="Times New Roman"/>
            <w:sz w:val="24"/>
            <w:szCs w:val="24"/>
            <w:lang w:val="en-US"/>
          </w:rPr>
          <w:t xml:space="preserve">, </w:t>
        </w:r>
      </w:ins>
      <w:del w:id="624" w:author="Bruce Duncan" w:date="2024-02-09T17:10:00Z">
        <w:r w:rsidRPr="00C266A5" w:rsidDel="00975D8E">
          <w:rPr>
            <w:rFonts w:ascii="Times New Roman" w:eastAsia="Times New Roman" w:hAnsi="Times New Roman" w:cs="Times New Roman"/>
            <w:sz w:val="24"/>
            <w:szCs w:val="24"/>
            <w:lang w:val="en-US"/>
          </w:rPr>
          <w:delText>Rate</w:delText>
        </w:r>
      </w:del>
      <w:r w:rsidRPr="00C266A5">
        <w:rPr>
          <w:rFonts w:ascii="Times New Roman" w:eastAsia="Times New Roman" w:hAnsi="Times New Roman" w:cs="Times New Roman"/>
          <w:sz w:val="24"/>
          <w:szCs w:val="24"/>
          <w:lang w:val="en-US"/>
        </w:rPr>
        <w:t xml:space="preserve"> </w:t>
      </w:r>
      <w:del w:id="625" w:author="Bruce Duncan" w:date="2024-02-09T17:10:00Z">
        <w:r w:rsidRPr="00C266A5" w:rsidDel="00975D8E">
          <w:rPr>
            <w:rFonts w:ascii="Times New Roman" w:eastAsia="Times New Roman" w:hAnsi="Times New Roman" w:cs="Times New Roman"/>
            <w:sz w:val="24"/>
            <w:szCs w:val="24"/>
            <w:lang w:val="en-US"/>
          </w:rPr>
          <w:delText xml:space="preserve">of DALYs, YLLs, YLDs, </w:delText>
        </w:r>
      </w:del>
      <w:customXmlDelRangeStart w:id="626" w:author="Bruce Duncan" w:date="2024-02-09T17:10:00Z"/>
      <w:sdt>
        <w:sdtPr>
          <w:tag w:val="goog_rdk_44"/>
          <w:id w:val="560909230"/>
        </w:sdtPr>
        <w:sdtEndPr/>
        <w:sdtContent>
          <w:customXmlDelRangeEnd w:id="626"/>
          <w:commentRangeStart w:id="627"/>
          <w:customXmlDelRangeStart w:id="628" w:author="Bruce Duncan" w:date="2024-02-09T17:10:00Z"/>
        </w:sdtContent>
      </w:sdt>
      <w:customXmlDelRangeEnd w:id="628"/>
      <w:customXmlDelRangeStart w:id="629" w:author="Bruce Duncan" w:date="2024-02-09T17:10:00Z"/>
      <w:sdt>
        <w:sdtPr>
          <w:tag w:val="goog_rdk_45"/>
          <w:id w:val="1166679715"/>
        </w:sdtPr>
        <w:sdtEndPr/>
        <w:sdtContent>
          <w:customXmlDelRangeEnd w:id="629"/>
          <w:commentRangeStart w:id="630"/>
          <w:customXmlDelRangeStart w:id="631" w:author="Bruce Duncan" w:date="2024-02-09T17:10:00Z"/>
        </w:sdtContent>
      </w:sdt>
      <w:customXmlDelRangeEnd w:id="631"/>
      <w:del w:id="632" w:author="Bruce Duncan" w:date="2024-02-09T17:10:00Z">
        <w:r w:rsidRPr="00C266A5" w:rsidDel="00975D8E">
          <w:rPr>
            <w:rFonts w:ascii="Times New Roman" w:eastAsia="Times New Roman" w:hAnsi="Times New Roman" w:cs="Times New Roman"/>
            <w:sz w:val="24"/>
            <w:szCs w:val="24"/>
            <w:highlight w:val="yellow"/>
            <w:lang w:val="en-US"/>
          </w:rPr>
          <w:delText>Deaths</w:delText>
        </w:r>
        <w:commentRangeEnd w:id="627"/>
        <w:r w:rsidDel="00975D8E">
          <w:commentReference w:id="627"/>
        </w:r>
        <w:commentRangeEnd w:id="630"/>
        <w:r w:rsidDel="00975D8E">
          <w:commentReference w:id="630"/>
        </w:r>
        <w:r w:rsidRPr="00C266A5" w:rsidDel="00975D8E">
          <w:rPr>
            <w:rFonts w:ascii="Times New Roman" w:eastAsia="Times New Roman" w:hAnsi="Times New Roman" w:cs="Times New Roman"/>
            <w:sz w:val="24"/>
            <w:szCs w:val="24"/>
            <w:lang w:val="en-US"/>
          </w:rPr>
          <w:delText xml:space="preserve">, and SEV </w:delText>
        </w:r>
      </w:del>
      <w:r w:rsidRPr="00C266A5">
        <w:rPr>
          <w:rFonts w:ascii="Times New Roman" w:eastAsia="Times New Roman" w:hAnsi="Times New Roman" w:cs="Times New Roman"/>
          <w:sz w:val="24"/>
          <w:szCs w:val="24"/>
          <w:lang w:val="en-US"/>
        </w:rPr>
        <w:t>from 1990-2019</w:t>
      </w:r>
      <w:ins w:id="633" w:author="Bruce Duncan" w:date="2024-02-09T17:10:00Z">
        <w:r w:rsidR="00975D8E">
          <w:rPr>
            <w:rFonts w:ascii="Times New Roman" w:eastAsia="Times New Roman" w:hAnsi="Times New Roman" w:cs="Times New Roman"/>
            <w:sz w:val="24"/>
            <w:szCs w:val="24"/>
            <w:lang w:val="en-US"/>
          </w:rPr>
          <w:t xml:space="preserve"> for the combined South American countries from 1990 to 2019. Left pane</w:t>
        </w:r>
      </w:ins>
      <w:ins w:id="634" w:author="Bruce Duncan" w:date="2024-02-09T17:11:00Z">
        <w:r w:rsidR="00975D8E">
          <w:rPr>
            <w:rFonts w:ascii="Times New Roman" w:eastAsia="Times New Roman" w:hAnsi="Times New Roman" w:cs="Times New Roman"/>
            <w:sz w:val="24"/>
            <w:szCs w:val="24"/>
            <w:lang w:val="en-US"/>
          </w:rPr>
          <w:t>l</w:t>
        </w:r>
      </w:ins>
      <w:ins w:id="635" w:author="Bruce Duncan" w:date="2024-02-09T17:10:00Z">
        <w:r w:rsidR="00975D8E">
          <w:rPr>
            <w:rFonts w:ascii="Times New Roman" w:eastAsia="Times New Roman" w:hAnsi="Times New Roman" w:cs="Times New Roman"/>
            <w:sz w:val="24"/>
            <w:szCs w:val="24"/>
            <w:lang w:val="en-US"/>
          </w:rPr>
          <w:t xml:space="preserve">: </w:t>
        </w:r>
      </w:ins>
      <w:ins w:id="636" w:author="Bruce Duncan" w:date="2024-02-09T17:11:00Z">
        <w:r w:rsidR="00975D8E">
          <w:rPr>
            <w:rFonts w:ascii="Times New Roman" w:eastAsia="Times New Roman" w:hAnsi="Times New Roman" w:cs="Times New Roman"/>
            <w:sz w:val="24"/>
            <w:szCs w:val="24"/>
            <w:lang w:val="en-US"/>
          </w:rPr>
          <w:t>Age-standardized, Right Panel: All-</w:t>
        </w:r>
        <w:commentRangeStart w:id="637"/>
        <w:r w:rsidR="00975D8E">
          <w:rPr>
            <w:rFonts w:ascii="Times New Roman" w:eastAsia="Times New Roman" w:hAnsi="Times New Roman" w:cs="Times New Roman"/>
            <w:sz w:val="24"/>
            <w:szCs w:val="24"/>
            <w:lang w:val="en-US"/>
          </w:rPr>
          <w:t>ages</w:t>
        </w:r>
      </w:ins>
      <w:commentRangeEnd w:id="637"/>
      <w:ins w:id="638" w:author="Bruce Duncan" w:date="2024-02-09T17:12:00Z">
        <w:r w:rsidR="00B76C76">
          <w:rPr>
            <w:rStyle w:val="Refdecomentrio"/>
          </w:rPr>
          <w:commentReference w:id="637"/>
        </w:r>
      </w:ins>
      <w:ins w:id="639" w:author="Bruce Duncan" w:date="2024-02-09T17:11:00Z">
        <w:r w:rsidR="00975D8E">
          <w:rPr>
            <w:rFonts w:ascii="Times New Roman" w:eastAsia="Times New Roman" w:hAnsi="Times New Roman" w:cs="Times New Roman"/>
            <w:sz w:val="24"/>
            <w:szCs w:val="24"/>
            <w:lang w:val="en-US"/>
          </w:rPr>
          <w:t>.</w:t>
        </w:r>
      </w:ins>
      <w:del w:id="640" w:author="Bruce Duncan" w:date="2024-02-10T12:13:00Z">
        <w:r w:rsidRPr="00C266A5" w:rsidDel="009C0B9A">
          <w:rPr>
            <w:rFonts w:ascii="Times New Roman" w:eastAsia="Times New Roman" w:hAnsi="Times New Roman" w:cs="Times New Roman"/>
            <w:sz w:val="24"/>
            <w:szCs w:val="24"/>
            <w:lang w:val="en-US"/>
          </w:rPr>
          <w:delText>.</w:delText>
        </w:r>
      </w:del>
    </w:p>
    <w:p w14:paraId="3824F521" w14:textId="77777777" w:rsidR="00C266A5" w:rsidRPr="00C266A5" w:rsidRDefault="00C266A5" w:rsidP="00C266A5">
      <w:pPr>
        <w:jc w:val="center"/>
        <w:rPr>
          <w:rFonts w:ascii="Times New Roman" w:eastAsia="Times New Roman" w:hAnsi="Times New Roman" w:cs="Times New Roman"/>
          <w:sz w:val="24"/>
          <w:szCs w:val="24"/>
          <w:lang w:val="en-US"/>
        </w:rPr>
      </w:pPr>
    </w:p>
    <w:p w14:paraId="7CDCB5F9" w14:textId="77777777" w:rsidR="00C266A5" w:rsidRDefault="00C266A5" w:rsidP="00C266A5">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DFA1A6" wp14:editId="7049527E">
            <wp:extent cx="8867775" cy="3815674"/>
            <wp:effectExtent l="0" t="0" r="0" b="0"/>
            <wp:docPr id="450" name="image5.jp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450" name="image5.jpg" descr="Gráfico&#10;&#10;Descrição gerada automaticamente"/>
                    <pic:cNvPicPr preferRelativeResize="0"/>
                  </pic:nvPicPr>
                  <pic:blipFill>
                    <a:blip r:embed="rId14"/>
                    <a:srcRect t="7909"/>
                    <a:stretch>
                      <a:fillRect/>
                    </a:stretch>
                  </pic:blipFill>
                  <pic:spPr>
                    <a:xfrm>
                      <a:off x="0" y="0"/>
                      <a:ext cx="8867775" cy="3815674"/>
                    </a:xfrm>
                    <a:prstGeom prst="rect">
                      <a:avLst/>
                    </a:prstGeom>
                    <a:ln/>
                  </pic:spPr>
                </pic:pic>
              </a:graphicData>
            </a:graphic>
          </wp:inline>
        </w:drawing>
      </w:r>
    </w:p>
    <w:p w14:paraId="76B1BABF" w14:textId="7355DD1E" w:rsidR="00C266A5" w:rsidRPr="00C266A5" w:rsidDel="009C0B9A" w:rsidRDefault="00C266A5" w:rsidP="00B01C55">
      <w:pPr>
        <w:jc w:val="both"/>
        <w:rPr>
          <w:del w:id="641" w:author="Bruce Duncan" w:date="2024-02-10T12:14:00Z"/>
          <w:rFonts w:ascii="Times New Roman" w:eastAsia="Times New Roman" w:hAnsi="Times New Roman" w:cs="Times New Roman"/>
          <w:sz w:val="24"/>
          <w:szCs w:val="24"/>
          <w:lang w:val="en-US"/>
        </w:rPr>
      </w:pPr>
      <w:del w:id="642" w:author="Bruce Duncan" w:date="2024-02-10T12:14:00Z">
        <w:r w:rsidRPr="00C266A5" w:rsidDel="009C0B9A">
          <w:rPr>
            <w:rFonts w:ascii="Times New Roman" w:eastAsia="Times New Roman" w:hAnsi="Times New Roman" w:cs="Times New Roman"/>
            <w:sz w:val="24"/>
            <w:szCs w:val="24"/>
            <w:lang w:val="en-US"/>
          </w:rPr>
          <w:delText>DALYs (disability-adjusted life years), YLLs (years of life lost due to premature mortality), YLDs (years of life lived with disability), SEV (Summary Exposure Value)</w:delText>
        </w:r>
      </w:del>
    </w:p>
    <w:p w14:paraId="1FA06247" w14:textId="77777777" w:rsidR="009C0B9A" w:rsidRDefault="009C0B9A">
      <w:pPr>
        <w:rPr>
          <w:ins w:id="643" w:author="Bruce Duncan" w:date="2024-02-10T12:14:00Z"/>
          <w:rFonts w:ascii="Times New Roman" w:eastAsia="Times New Roman" w:hAnsi="Times New Roman" w:cs="Times New Roman"/>
          <w:b/>
          <w:sz w:val="24"/>
          <w:szCs w:val="24"/>
          <w:lang w:val="en-US"/>
        </w:rPr>
      </w:pPr>
      <w:ins w:id="644" w:author="Bruce Duncan" w:date="2024-02-10T12:14:00Z">
        <w:r>
          <w:rPr>
            <w:rFonts w:ascii="Times New Roman" w:eastAsia="Times New Roman" w:hAnsi="Times New Roman" w:cs="Times New Roman"/>
            <w:b/>
            <w:sz w:val="24"/>
            <w:szCs w:val="24"/>
            <w:lang w:val="en-US"/>
          </w:rPr>
          <w:lastRenderedPageBreak/>
          <w:br w:type="page"/>
        </w:r>
      </w:ins>
    </w:p>
    <w:p w14:paraId="5426A61F" w14:textId="6DC213E8" w:rsidR="00C266A5" w:rsidRDefault="00C266A5" w:rsidP="009E5D9C">
      <w:pPr>
        <w:jc w:val="both"/>
        <w:rPr>
          <w:rFonts w:ascii="Times New Roman" w:eastAsia="Times New Roman" w:hAnsi="Times New Roman" w:cs="Times New Roman"/>
          <w:sz w:val="24"/>
          <w:szCs w:val="24"/>
        </w:rPr>
      </w:pPr>
      <w:r w:rsidRPr="00C266A5">
        <w:rPr>
          <w:rFonts w:ascii="Times New Roman" w:eastAsia="Times New Roman" w:hAnsi="Times New Roman" w:cs="Times New Roman"/>
          <w:b/>
          <w:sz w:val="24"/>
          <w:szCs w:val="24"/>
          <w:lang w:val="en-US"/>
        </w:rPr>
        <w:t>Figure 2.</w:t>
      </w:r>
      <w:r w:rsidRPr="00C266A5">
        <w:rPr>
          <w:rFonts w:ascii="Times New Roman" w:eastAsia="Times New Roman" w:hAnsi="Times New Roman" w:cs="Times New Roman"/>
          <w:sz w:val="24"/>
          <w:szCs w:val="24"/>
          <w:lang w:val="en-US"/>
        </w:rPr>
        <w:t xml:space="preserve"> </w:t>
      </w:r>
      <w:sdt>
        <w:sdtPr>
          <w:tag w:val="goog_rdk_46"/>
          <w:id w:val="-580608737"/>
        </w:sdtPr>
        <w:sdtEndPr/>
        <w:sdtContent/>
      </w:sdt>
      <w:sdt>
        <w:sdtPr>
          <w:tag w:val="goog_rdk_47"/>
          <w:id w:val="308980239"/>
        </w:sdtPr>
        <w:sdtEndPr/>
        <w:sdtContent/>
      </w:sdt>
      <w:r w:rsidRPr="009A207F">
        <w:rPr>
          <w:rFonts w:ascii="Times New Roman" w:eastAsia="Times New Roman" w:hAnsi="Times New Roman" w:cs="Times New Roman"/>
          <w:sz w:val="24"/>
          <w:szCs w:val="24"/>
          <w:lang w:val="en-US"/>
        </w:rPr>
        <w:t>Age-standardised</w:t>
      </w:r>
      <w:ins w:id="645" w:author="Bruce Duncan" w:date="2024-02-09T17:14:00Z">
        <w:r w:rsidR="003C7BCE" w:rsidRPr="009A207F">
          <w:rPr>
            <w:rFonts w:ascii="Times New Roman" w:eastAsia="Times New Roman" w:hAnsi="Times New Roman" w:cs="Times New Roman"/>
            <w:sz w:val="24"/>
            <w:szCs w:val="24"/>
            <w:lang w:val="en-US"/>
          </w:rPr>
          <w:t xml:space="preserve"> annual</w:t>
        </w:r>
      </w:ins>
      <w:r w:rsidRPr="009A207F">
        <w:rPr>
          <w:rFonts w:ascii="Times New Roman" w:eastAsia="Times New Roman" w:hAnsi="Times New Roman" w:cs="Times New Roman"/>
          <w:sz w:val="24"/>
          <w:szCs w:val="24"/>
          <w:lang w:val="en-US"/>
        </w:rPr>
        <w:t xml:space="preserve"> </w:t>
      </w:r>
      <w:del w:id="646" w:author="Bruce Duncan" w:date="2024-02-09T17:12:00Z">
        <w:r w:rsidRPr="009A207F" w:rsidDel="00B76C76">
          <w:rPr>
            <w:rFonts w:ascii="Times New Roman" w:eastAsia="Times New Roman" w:hAnsi="Times New Roman" w:cs="Times New Roman"/>
            <w:sz w:val="24"/>
            <w:szCs w:val="24"/>
            <w:lang w:val="en-US"/>
          </w:rPr>
          <w:delText xml:space="preserve">and all ages annualised </w:delText>
        </w:r>
      </w:del>
      <w:r w:rsidRPr="009A207F">
        <w:rPr>
          <w:rFonts w:ascii="Times New Roman" w:eastAsia="Times New Roman" w:hAnsi="Times New Roman" w:cs="Times New Roman"/>
          <w:sz w:val="24"/>
          <w:szCs w:val="24"/>
          <w:lang w:val="en-US"/>
        </w:rPr>
        <w:t>rate</w:t>
      </w:r>
      <w:ins w:id="647" w:author="Bruce Duncan" w:date="2024-02-09T17:14:00Z">
        <w:r w:rsidR="003C7BCE" w:rsidRPr="009A207F">
          <w:rPr>
            <w:rFonts w:ascii="Times New Roman" w:eastAsia="Times New Roman" w:hAnsi="Times New Roman" w:cs="Times New Roman"/>
            <w:sz w:val="24"/>
            <w:szCs w:val="24"/>
            <w:lang w:val="en-US"/>
          </w:rPr>
          <w:t>s</w:t>
        </w:r>
      </w:ins>
      <w:r w:rsidRPr="009A207F">
        <w:rPr>
          <w:rFonts w:ascii="Times New Roman" w:eastAsia="Times New Roman" w:hAnsi="Times New Roman" w:cs="Times New Roman"/>
          <w:sz w:val="24"/>
          <w:szCs w:val="24"/>
          <w:lang w:val="en-US"/>
        </w:rPr>
        <w:t xml:space="preserve"> </w:t>
      </w:r>
      <w:r w:rsidRPr="00C266A5">
        <w:rPr>
          <w:rFonts w:ascii="Times New Roman" w:eastAsia="Times New Roman" w:hAnsi="Times New Roman" w:cs="Times New Roman"/>
          <w:sz w:val="24"/>
          <w:szCs w:val="24"/>
          <w:lang w:val="en-US"/>
        </w:rPr>
        <w:t xml:space="preserve">of change (%) </w:t>
      </w:r>
      <w:ins w:id="648" w:author="Bruce Duncan" w:date="2024-02-09T17:13:00Z">
        <w:r w:rsidR="00B76C76">
          <w:rPr>
            <w:rFonts w:ascii="Times New Roman" w:eastAsia="Times New Roman" w:hAnsi="Times New Roman" w:cs="Times New Roman"/>
            <w:sz w:val="24"/>
            <w:szCs w:val="24"/>
            <w:lang w:val="en-US"/>
          </w:rPr>
          <w:t xml:space="preserve">for </w:t>
        </w:r>
      </w:ins>
      <w:ins w:id="649" w:author="Bruce Duncan" w:date="2024-02-09T17:14:00Z">
        <w:r w:rsidR="009C0B9A" w:rsidRPr="00C266A5">
          <w:rPr>
            <w:rFonts w:ascii="Times New Roman" w:eastAsia="Times New Roman" w:hAnsi="Times New Roman" w:cs="Times New Roman"/>
            <w:sz w:val="24"/>
            <w:szCs w:val="24"/>
            <w:lang w:val="en-US"/>
          </w:rPr>
          <w:t>summary exposure value</w:t>
        </w:r>
        <w:r w:rsidR="009C0B9A">
          <w:rPr>
            <w:rFonts w:ascii="Times New Roman" w:eastAsia="Times New Roman" w:hAnsi="Times New Roman" w:cs="Times New Roman"/>
            <w:sz w:val="24"/>
            <w:szCs w:val="24"/>
            <w:lang w:val="en-US"/>
          </w:rPr>
          <w:t xml:space="preserve">s </w:t>
        </w:r>
        <w:r w:rsidR="003C7BCE">
          <w:rPr>
            <w:rFonts w:ascii="Times New Roman" w:eastAsia="Times New Roman" w:hAnsi="Times New Roman" w:cs="Times New Roman"/>
            <w:sz w:val="24"/>
            <w:szCs w:val="24"/>
            <w:lang w:val="en-US"/>
          </w:rPr>
          <w:t>(</w:t>
        </w:r>
        <w:r w:rsidR="003C7BCE" w:rsidRPr="00C266A5">
          <w:rPr>
            <w:rFonts w:ascii="Times New Roman" w:eastAsia="Times New Roman" w:hAnsi="Times New Roman" w:cs="Times New Roman"/>
            <w:sz w:val="24"/>
            <w:szCs w:val="24"/>
            <w:lang w:val="en-US"/>
          </w:rPr>
          <w:t>SEV</w:t>
        </w:r>
        <w:r w:rsidR="003C7BCE">
          <w:rPr>
            <w:rFonts w:ascii="Times New Roman" w:eastAsia="Times New Roman" w:hAnsi="Times New Roman" w:cs="Times New Roman"/>
            <w:sz w:val="24"/>
            <w:szCs w:val="24"/>
            <w:lang w:val="en-US"/>
          </w:rPr>
          <w:t xml:space="preserve">s) and rates of deaths, </w:t>
        </w:r>
        <w:r w:rsidR="003C7BCE" w:rsidRPr="00C266A5">
          <w:rPr>
            <w:rFonts w:ascii="Times New Roman" w:eastAsia="Times New Roman" w:hAnsi="Times New Roman" w:cs="Times New Roman"/>
            <w:sz w:val="24"/>
            <w:szCs w:val="24"/>
            <w:lang w:val="en-US"/>
          </w:rPr>
          <w:t>years of life lost due to premature mortality</w:t>
        </w:r>
        <w:r w:rsidR="003C7BCE">
          <w:rPr>
            <w:rFonts w:ascii="Times New Roman" w:eastAsia="Times New Roman" w:hAnsi="Times New Roman" w:cs="Times New Roman"/>
            <w:sz w:val="24"/>
            <w:szCs w:val="24"/>
            <w:lang w:val="en-US"/>
          </w:rPr>
          <w:t xml:space="preserve"> (</w:t>
        </w:r>
        <w:r w:rsidR="003C7BCE" w:rsidRPr="00C266A5">
          <w:rPr>
            <w:rFonts w:ascii="Times New Roman" w:eastAsia="Times New Roman" w:hAnsi="Times New Roman" w:cs="Times New Roman"/>
            <w:sz w:val="24"/>
            <w:szCs w:val="24"/>
            <w:lang w:val="en-US"/>
          </w:rPr>
          <w:t>YLLs), years of life lived with disability</w:t>
        </w:r>
        <w:r w:rsidR="003C7BCE">
          <w:rPr>
            <w:rFonts w:ascii="Times New Roman" w:eastAsia="Times New Roman" w:hAnsi="Times New Roman" w:cs="Times New Roman"/>
            <w:sz w:val="24"/>
            <w:szCs w:val="24"/>
            <w:lang w:val="en-US"/>
          </w:rPr>
          <w:t xml:space="preserve"> (</w:t>
        </w:r>
        <w:r w:rsidR="003C7BCE" w:rsidRPr="00C266A5">
          <w:rPr>
            <w:rFonts w:ascii="Times New Roman" w:eastAsia="Times New Roman" w:hAnsi="Times New Roman" w:cs="Times New Roman"/>
            <w:sz w:val="24"/>
            <w:szCs w:val="24"/>
            <w:lang w:val="en-US"/>
          </w:rPr>
          <w:t xml:space="preserve">YLDs), </w:t>
        </w:r>
        <w:r w:rsidR="003C7BCE">
          <w:rPr>
            <w:rFonts w:ascii="Times New Roman" w:eastAsia="Times New Roman" w:hAnsi="Times New Roman" w:cs="Times New Roman"/>
            <w:sz w:val="24"/>
            <w:szCs w:val="24"/>
            <w:lang w:val="en-US"/>
          </w:rPr>
          <w:t xml:space="preserve">and </w:t>
        </w:r>
        <w:r w:rsidR="003C7BCE" w:rsidRPr="00C266A5">
          <w:rPr>
            <w:rFonts w:ascii="Times New Roman" w:eastAsia="Times New Roman" w:hAnsi="Times New Roman" w:cs="Times New Roman"/>
            <w:sz w:val="24"/>
            <w:szCs w:val="24"/>
            <w:lang w:val="en-US"/>
          </w:rPr>
          <w:t>disability-adjusted life years</w:t>
        </w:r>
        <w:r w:rsidR="003C7BCE">
          <w:rPr>
            <w:rFonts w:ascii="Times New Roman" w:eastAsia="Times New Roman" w:hAnsi="Times New Roman" w:cs="Times New Roman"/>
            <w:sz w:val="24"/>
            <w:szCs w:val="24"/>
            <w:lang w:val="en-US"/>
          </w:rPr>
          <w:t xml:space="preserve"> (</w:t>
        </w:r>
        <w:r w:rsidR="003C7BCE" w:rsidRPr="00C266A5">
          <w:rPr>
            <w:rFonts w:ascii="Times New Roman" w:eastAsia="Times New Roman" w:hAnsi="Times New Roman" w:cs="Times New Roman"/>
            <w:sz w:val="24"/>
            <w:szCs w:val="24"/>
            <w:lang w:val="en-US"/>
          </w:rPr>
          <w:t>DALYs)</w:t>
        </w:r>
        <w:r w:rsidR="003C7BCE">
          <w:rPr>
            <w:rFonts w:ascii="Times New Roman" w:eastAsia="Times New Roman" w:hAnsi="Times New Roman" w:cs="Times New Roman"/>
            <w:sz w:val="24"/>
            <w:szCs w:val="24"/>
            <w:lang w:val="en-US"/>
          </w:rPr>
          <w:t xml:space="preserve"> lost</w:t>
        </w:r>
        <w:r w:rsidR="003C7BCE" w:rsidRPr="00C266A5">
          <w:rPr>
            <w:rFonts w:ascii="Times New Roman" w:eastAsia="Times New Roman" w:hAnsi="Times New Roman" w:cs="Times New Roman"/>
            <w:sz w:val="24"/>
            <w:szCs w:val="24"/>
            <w:lang w:val="en-US"/>
          </w:rPr>
          <w:t>,</w:t>
        </w:r>
      </w:ins>
      <w:del w:id="650" w:author="Bruce Duncan" w:date="2024-02-09T17:14:00Z">
        <w:r w:rsidRPr="00C266A5" w:rsidDel="003C7BCE">
          <w:rPr>
            <w:rFonts w:ascii="Times New Roman" w:eastAsia="Times New Roman" w:hAnsi="Times New Roman" w:cs="Times New Roman"/>
            <w:sz w:val="24"/>
            <w:szCs w:val="24"/>
            <w:lang w:val="en-US"/>
          </w:rPr>
          <w:delText>of DALYs, YLDs, YLLs, Deaths and SEV</w:delText>
        </w:r>
      </w:del>
      <w:r w:rsidRPr="00C266A5">
        <w:rPr>
          <w:rFonts w:ascii="Times New Roman" w:eastAsia="Times New Roman" w:hAnsi="Times New Roman" w:cs="Times New Roman"/>
          <w:sz w:val="24"/>
          <w:szCs w:val="24"/>
          <w:lang w:val="en-US"/>
        </w:rPr>
        <w:t xml:space="preserve"> from 1990-2019 in South America countries. </w:t>
      </w:r>
      <w:del w:id="651" w:author="Bruce Duncan" w:date="2024-02-09T17:15:00Z">
        <w:r w:rsidDel="003C7BCE">
          <w:rPr>
            <w:rFonts w:ascii="Times New Roman" w:eastAsia="Times New Roman" w:hAnsi="Times New Roman" w:cs="Times New Roman"/>
            <w:b/>
            <w:sz w:val="24"/>
            <w:szCs w:val="24"/>
            <w:highlight w:val="yellow"/>
          </w:rPr>
          <w:delText>OBS.: deixar FIGURA 2 OU passar para RESUMO GRÁFICO????</w:delText>
        </w:r>
        <w:r w:rsidDel="003C7BCE">
          <w:rPr>
            <w:rFonts w:ascii="Times New Roman" w:eastAsia="Times New Roman" w:hAnsi="Times New Roman" w:cs="Times New Roman"/>
            <w:sz w:val="24"/>
            <w:szCs w:val="24"/>
          </w:rPr>
          <w:delText xml:space="preserve"> </w:delText>
        </w:r>
      </w:del>
      <w:r>
        <w:rPr>
          <w:rFonts w:ascii="Times New Roman" w:eastAsia="Times New Roman" w:hAnsi="Times New Roman" w:cs="Times New Roman"/>
          <w:noProof/>
          <w:sz w:val="24"/>
          <w:szCs w:val="24"/>
        </w:rPr>
        <w:drawing>
          <wp:inline distT="114300" distB="114300" distL="114300" distR="114300" wp14:anchorId="47EE9473" wp14:editId="26C1D02D">
            <wp:extent cx="8867775" cy="4969706"/>
            <wp:effectExtent l="0" t="0" r="0" b="0"/>
            <wp:docPr id="452" name="image3.jpg" descr="Gráfico, Gráfico de barras&#10;&#10;Descrição gerada automaticamente"/>
            <wp:cNvGraphicFramePr/>
            <a:graphic xmlns:a="http://schemas.openxmlformats.org/drawingml/2006/main">
              <a:graphicData uri="http://schemas.openxmlformats.org/drawingml/2006/picture">
                <pic:pic xmlns:pic="http://schemas.openxmlformats.org/drawingml/2006/picture">
                  <pic:nvPicPr>
                    <pic:cNvPr id="452" name="image3.jpg" descr="Gráfico, Gráfico de barras&#10;&#10;Descrição gerada automaticamente"/>
                    <pic:cNvPicPr preferRelativeResize="0"/>
                  </pic:nvPicPr>
                  <pic:blipFill>
                    <a:blip r:embed="rId15"/>
                    <a:srcRect t="3912"/>
                    <a:stretch>
                      <a:fillRect/>
                    </a:stretch>
                  </pic:blipFill>
                  <pic:spPr>
                    <a:xfrm>
                      <a:off x="0" y="0"/>
                      <a:ext cx="8867775" cy="4969706"/>
                    </a:xfrm>
                    <a:prstGeom prst="rect">
                      <a:avLst/>
                    </a:prstGeom>
                    <a:ln/>
                  </pic:spPr>
                </pic:pic>
              </a:graphicData>
            </a:graphic>
          </wp:inline>
        </w:drawing>
      </w:r>
    </w:p>
    <w:p w14:paraId="69BFDF02" w14:textId="366CF02B" w:rsidR="00C266A5" w:rsidRPr="009A207F" w:rsidRDefault="00C266A5" w:rsidP="00C266A5">
      <w:pPr>
        <w:rPr>
          <w:rFonts w:ascii="Times New Roman" w:eastAsia="Times New Roman" w:hAnsi="Times New Roman" w:cs="Times New Roman"/>
          <w:sz w:val="24"/>
          <w:szCs w:val="24"/>
          <w:lang w:val="en-US"/>
        </w:rPr>
      </w:pPr>
      <w:r w:rsidRPr="009A207F">
        <w:rPr>
          <w:rFonts w:ascii="Times New Roman" w:eastAsia="Times New Roman" w:hAnsi="Times New Roman" w:cs="Times New Roman"/>
          <w:b/>
          <w:sz w:val="24"/>
          <w:szCs w:val="24"/>
          <w:lang w:val="en-US"/>
        </w:rPr>
        <w:lastRenderedPageBreak/>
        <w:t>Figure 3.</w:t>
      </w:r>
      <w:r w:rsidRPr="009A207F">
        <w:rPr>
          <w:rFonts w:ascii="Times New Roman" w:eastAsia="Times New Roman" w:hAnsi="Times New Roman" w:cs="Times New Roman"/>
          <w:sz w:val="24"/>
          <w:szCs w:val="24"/>
          <w:lang w:val="en-US"/>
        </w:rPr>
        <w:t xml:space="preserve"> Annual rate of change of </w:t>
      </w:r>
      <w:ins w:id="652" w:author="Bruce Duncan" w:date="2024-02-09T17:16:00Z">
        <w:r w:rsidR="003C7BCE">
          <w:rPr>
            <w:rFonts w:ascii="Times New Roman" w:eastAsia="Times New Roman" w:hAnsi="Times New Roman" w:cs="Times New Roman"/>
            <w:sz w:val="24"/>
            <w:szCs w:val="24"/>
            <w:lang w:val="en-US"/>
          </w:rPr>
          <w:t>a</w:t>
        </w:r>
      </w:ins>
      <w:ins w:id="653" w:author="Bruce Duncan" w:date="2024-02-09T17:15:00Z">
        <w:r w:rsidR="003C7BCE" w:rsidRPr="003C7BCE">
          <w:rPr>
            <w:rFonts w:ascii="Times New Roman" w:eastAsia="Times New Roman" w:hAnsi="Times New Roman" w:cs="Times New Roman"/>
            <w:sz w:val="24"/>
            <w:szCs w:val="24"/>
            <w:lang w:val="en-US"/>
          </w:rPr>
          <w:t>ge-</w:t>
        </w:r>
      </w:ins>
      <w:customXmlInsRangeStart w:id="654" w:author="Bruce Duncan" w:date="2024-02-09T17:15:00Z"/>
      <w:sdt>
        <w:sdtPr>
          <w:tag w:val="goog_rdk_37"/>
          <w:id w:val="382446495"/>
        </w:sdtPr>
        <w:sdtEndPr/>
        <w:sdtContent>
          <w:customXmlInsRangeEnd w:id="654"/>
          <w:customXmlInsRangeStart w:id="655" w:author="Bruce Duncan" w:date="2024-02-09T17:15:00Z"/>
        </w:sdtContent>
      </w:sdt>
      <w:customXmlInsRangeEnd w:id="655"/>
      <w:customXmlInsRangeStart w:id="656" w:author="Bruce Duncan" w:date="2024-02-09T17:15:00Z"/>
      <w:sdt>
        <w:sdtPr>
          <w:tag w:val="goog_rdk_38"/>
          <w:id w:val="1533229531"/>
        </w:sdtPr>
        <w:sdtEndPr/>
        <w:sdtContent>
          <w:customXmlInsRangeEnd w:id="656"/>
          <w:customXmlInsRangeStart w:id="657" w:author="Bruce Duncan" w:date="2024-02-09T17:15:00Z"/>
        </w:sdtContent>
      </w:sdt>
      <w:customXmlInsRangeEnd w:id="657"/>
      <w:ins w:id="658" w:author="Bruce Duncan" w:date="2024-02-09T17:15:00Z">
        <w:r w:rsidR="003C7BCE" w:rsidRPr="009A207F">
          <w:rPr>
            <w:rFonts w:ascii="Times New Roman" w:eastAsia="Times New Roman" w:hAnsi="Times New Roman" w:cs="Times New Roman"/>
            <w:sz w:val="24"/>
            <w:szCs w:val="24"/>
            <w:lang w:val="en-US"/>
          </w:rPr>
          <w:t>standardised</w:t>
        </w:r>
        <w:r w:rsidR="003C7BCE" w:rsidRPr="003C7BCE">
          <w:rPr>
            <w:rFonts w:ascii="Times New Roman" w:eastAsia="Times New Roman" w:hAnsi="Times New Roman" w:cs="Times New Roman"/>
            <w:sz w:val="24"/>
            <w:szCs w:val="24"/>
            <w:lang w:val="en-US"/>
          </w:rPr>
          <w:t xml:space="preserve"> </w:t>
        </w:r>
        <w:r w:rsidR="009C0B9A" w:rsidRPr="003C7BCE">
          <w:rPr>
            <w:rFonts w:ascii="Times New Roman" w:eastAsia="Times New Roman" w:hAnsi="Times New Roman" w:cs="Times New Roman"/>
            <w:sz w:val="24"/>
            <w:szCs w:val="24"/>
            <w:lang w:val="en-US"/>
          </w:rPr>
          <w:t xml:space="preserve">summary exposure values </w:t>
        </w:r>
        <w:r w:rsidR="003C7BCE" w:rsidRPr="003C7BCE">
          <w:rPr>
            <w:rFonts w:ascii="Times New Roman" w:eastAsia="Times New Roman" w:hAnsi="Times New Roman" w:cs="Times New Roman"/>
            <w:sz w:val="24"/>
            <w:szCs w:val="24"/>
            <w:lang w:val="en-US"/>
          </w:rPr>
          <w:t>(SEVs), and rates of deaths, years of life lost due to premature mortality (YLLs), years of life lived with disability (YLDs), and disability-adjusted life years (DALYs) lost</w:t>
        </w:r>
      </w:ins>
      <w:ins w:id="659" w:author="Bruce Duncan" w:date="2024-02-09T17:16:00Z">
        <w:r w:rsidR="003C7BCE" w:rsidRPr="003C7BCE">
          <w:rPr>
            <w:rFonts w:ascii="Times New Roman" w:eastAsia="Times New Roman" w:hAnsi="Times New Roman" w:cs="Times New Roman"/>
            <w:sz w:val="24"/>
            <w:szCs w:val="24"/>
            <w:lang w:val="en-US"/>
          </w:rPr>
          <w:t xml:space="preserve"> by level of socio-demographic index</w:t>
        </w:r>
      </w:ins>
      <w:del w:id="660" w:author="Bruce Duncan" w:date="2024-02-09T17:15:00Z">
        <w:r w:rsidRPr="009A207F" w:rsidDel="003C7BCE">
          <w:rPr>
            <w:rFonts w:ascii="Times New Roman" w:eastAsia="Times New Roman" w:hAnsi="Times New Roman" w:cs="Times New Roman"/>
            <w:sz w:val="24"/>
            <w:szCs w:val="24"/>
            <w:lang w:val="en-US"/>
          </w:rPr>
          <w:delText>DALYs, YLDs, YLLs, deaths and SEV</w:delText>
        </w:r>
      </w:del>
      <w:del w:id="661" w:author="Bruce Duncan" w:date="2024-02-09T17:16:00Z">
        <w:r w:rsidRPr="009A207F" w:rsidDel="003C7BCE">
          <w:rPr>
            <w:rFonts w:ascii="Times New Roman" w:eastAsia="Times New Roman" w:hAnsi="Times New Roman" w:cs="Times New Roman"/>
            <w:sz w:val="24"/>
            <w:szCs w:val="24"/>
            <w:lang w:val="en-US"/>
          </w:rPr>
          <w:delText xml:space="preserve"> through</w:delText>
        </w:r>
      </w:del>
      <w:ins w:id="662" w:author="Bruce Duncan" w:date="2024-02-09T17:16:00Z">
        <w:r w:rsidR="003C7BCE" w:rsidRPr="009A207F">
          <w:rPr>
            <w:rFonts w:ascii="Times New Roman" w:eastAsia="Times New Roman" w:hAnsi="Times New Roman" w:cs="Times New Roman"/>
            <w:sz w:val="24"/>
            <w:szCs w:val="24"/>
            <w:lang w:val="en-US"/>
          </w:rPr>
          <w:t xml:space="preserve"> (</w:t>
        </w:r>
      </w:ins>
      <w:del w:id="663" w:author="Bruce Duncan" w:date="2024-02-09T17:16:00Z">
        <w:r w:rsidRPr="009A207F" w:rsidDel="003C7BCE">
          <w:rPr>
            <w:rFonts w:ascii="Times New Roman" w:eastAsia="Times New Roman" w:hAnsi="Times New Roman" w:cs="Times New Roman"/>
            <w:sz w:val="24"/>
            <w:szCs w:val="24"/>
            <w:lang w:val="en-US"/>
          </w:rPr>
          <w:delText xml:space="preserve"> </w:delText>
        </w:r>
      </w:del>
      <w:r w:rsidRPr="009A207F">
        <w:rPr>
          <w:rFonts w:ascii="Times New Roman" w:eastAsia="Times New Roman" w:hAnsi="Times New Roman" w:cs="Times New Roman"/>
          <w:sz w:val="24"/>
          <w:szCs w:val="24"/>
          <w:lang w:val="en-US"/>
        </w:rPr>
        <w:t>SDI</w:t>
      </w:r>
      <w:ins w:id="664" w:author="Bruce Duncan" w:date="2024-02-09T17:16:00Z">
        <w:r w:rsidR="003C7BCE" w:rsidRPr="009A207F">
          <w:rPr>
            <w:rFonts w:ascii="Times New Roman" w:eastAsia="Times New Roman" w:hAnsi="Times New Roman" w:cs="Times New Roman"/>
            <w:sz w:val="24"/>
            <w:szCs w:val="24"/>
            <w:lang w:val="en-US"/>
          </w:rPr>
          <w:t>)</w:t>
        </w:r>
      </w:ins>
      <w:r w:rsidRPr="009A207F">
        <w:rPr>
          <w:rFonts w:ascii="Times New Roman" w:eastAsia="Times New Roman" w:hAnsi="Times New Roman" w:cs="Times New Roman"/>
          <w:sz w:val="24"/>
          <w:szCs w:val="24"/>
          <w:lang w:val="en-US"/>
        </w:rPr>
        <w:t>.</w:t>
      </w:r>
    </w:p>
    <w:p w14:paraId="00DB3136" w14:textId="77777777" w:rsidR="00C266A5" w:rsidRDefault="00C266A5" w:rsidP="00C266A5">
      <w:pPr>
        <w:jc w:val="center"/>
        <w:rPr>
          <w:ins w:id="665" w:author="Bruce Duncan" w:date="2024-02-09T17:17:00Z"/>
          <w:rFonts w:ascii="Times New Roman" w:eastAsia="Times New Roman" w:hAnsi="Times New Roman" w:cs="Times New Roman"/>
          <w:sz w:val="24"/>
          <w:szCs w:val="24"/>
          <w:highlight w:val="yellow"/>
        </w:rPr>
      </w:pPr>
      <w:r>
        <w:rPr>
          <w:rFonts w:ascii="Times New Roman" w:eastAsia="Times New Roman" w:hAnsi="Times New Roman" w:cs="Times New Roman"/>
          <w:noProof/>
          <w:sz w:val="24"/>
          <w:szCs w:val="24"/>
          <w:highlight w:val="yellow"/>
        </w:rPr>
        <w:drawing>
          <wp:inline distT="19050" distB="19050" distL="19050" distR="19050" wp14:anchorId="745C245D" wp14:editId="3C0AB48D">
            <wp:extent cx="6975447" cy="4809490"/>
            <wp:effectExtent l="0" t="0" r="0" b="0"/>
            <wp:docPr id="451" name="image2.jpg" descr="Gráfico, Gráfico de dispersão&#10;&#10;Descrição gerada automaticamente"/>
            <wp:cNvGraphicFramePr/>
            <a:graphic xmlns:a="http://schemas.openxmlformats.org/drawingml/2006/main">
              <a:graphicData uri="http://schemas.openxmlformats.org/drawingml/2006/picture">
                <pic:pic xmlns:pic="http://schemas.openxmlformats.org/drawingml/2006/picture">
                  <pic:nvPicPr>
                    <pic:cNvPr id="451" name="image2.jpg" descr="Gráfico, Gráfico de dispersão&#10;&#10;Descrição gerada automaticamente"/>
                    <pic:cNvPicPr preferRelativeResize="0"/>
                  </pic:nvPicPr>
                  <pic:blipFill>
                    <a:blip r:embed="rId16"/>
                    <a:srcRect/>
                    <a:stretch>
                      <a:fillRect/>
                    </a:stretch>
                  </pic:blipFill>
                  <pic:spPr>
                    <a:xfrm>
                      <a:off x="0" y="0"/>
                      <a:ext cx="6979886" cy="4812551"/>
                    </a:xfrm>
                    <a:prstGeom prst="rect">
                      <a:avLst/>
                    </a:prstGeom>
                    <a:ln/>
                  </pic:spPr>
                </pic:pic>
              </a:graphicData>
            </a:graphic>
          </wp:inline>
        </w:drawing>
      </w:r>
    </w:p>
    <w:p w14:paraId="00EAE1A4" w14:textId="2BB3DD38" w:rsidR="003C7BCE" w:rsidRPr="009A207F" w:rsidRDefault="00146B4C" w:rsidP="009A207F">
      <w:pPr>
        <w:rPr>
          <w:ins w:id="666" w:author="Bruce Duncan" w:date="2024-02-09T17:17:00Z"/>
          <w:rFonts w:ascii="Times New Roman" w:eastAsia="Times New Roman" w:hAnsi="Times New Roman" w:cs="Times New Roman"/>
          <w:sz w:val="24"/>
          <w:szCs w:val="24"/>
        </w:rPr>
      </w:pPr>
      <w:ins w:id="667" w:author="Bruce Duncan" w:date="2024-02-09T17:17:00Z">
        <w:r w:rsidRPr="009A207F">
          <w:rPr>
            <w:rFonts w:ascii="Times New Roman" w:eastAsia="Times New Roman" w:hAnsi="Times New Roman" w:cs="Times New Roman"/>
            <w:sz w:val="24"/>
            <w:szCs w:val="24"/>
          </w:rPr>
          <w:lastRenderedPageBreak/>
          <w:t xml:space="preserve">Figure 4. </w:t>
        </w:r>
      </w:ins>
      <w:ins w:id="668" w:author="Bruce Duncan" w:date="2024-02-09T17:18:00Z">
        <w:r w:rsidRPr="009A207F">
          <w:rPr>
            <w:rFonts w:ascii="Times New Roman" w:eastAsia="Times New Roman" w:hAnsi="Times New Roman" w:cs="Times New Roman"/>
            <w:sz w:val="24"/>
            <w:szCs w:val="24"/>
          </w:rPr>
          <w:t xml:space="preserve">Percent change over time </w:t>
        </w:r>
      </w:ins>
      <w:ins w:id="669" w:author="Bruce Duncan" w:date="2024-02-09T17:19:00Z">
        <w:r w:rsidRPr="009A207F">
          <w:rPr>
            <w:rFonts w:ascii="Times New Roman" w:eastAsia="Times New Roman" w:hAnsi="Times New Roman" w:cs="Times New Roman"/>
            <w:sz w:val="24"/>
            <w:szCs w:val="24"/>
          </w:rPr>
          <w:t xml:space="preserve">from 1990 to 2019 </w:t>
        </w:r>
      </w:ins>
      <w:ins w:id="670" w:author="Bruce Duncan" w:date="2024-02-09T17:18:00Z">
        <w:r w:rsidRPr="009A207F">
          <w:rPr>
            <w:rFonts w:ascii="Times New Roman" w:eastAsia="Times New Roman" w:hAnsi="Times New Roman" w:cs="Times New Roman"/>
            <w:sz w:val="24"/>
            <w:szCs w:val="24"/>
          </w:rPr>
          <w:t>of the summary exposure value (SEV) for high fasting plasma glucose and</w:t>
        </w:r>
      </w:ins>
      <w:ins w:id="671" w:author="Bruce Duncan" w:date="2024-02-09T17:19:00Z">
        <w:r w:rsidRPr="009A207F">
          <w:rPr>
            <w:rFonts w:ascii="Times New Roman" w:eastAsia="Times New Roman" w:hAnsi="Times New Roman" w:cs="Times New Roman"/>
            <w:sz w:val="24"/>
            <w:szCs w:val="24"/>
          </w:rPr>
          <w:t xml:space="preserve"> subjacent</w:t>
        </w:r>
      </w:ins>
      <w:ins w:id="672" w:author="Bruce Duncan" w:date="2024-02-09T17:18:00Z">
        <w:r w:rsidRPr="009A207F">
          <w:rPr>
            <w:rFonts w:ascii="Times New Roman" w:eastAsia="Times New Roman" w:hAnsi="Times New Roman" w:cs="Times New Roman"/>
            <w:sz w:val="24"/>
            <w:szCs w:val="24"/>
          </w:rPr>
          <w:t xml:space="preserve"> risk factors for diabetes in South American countires</w:t>
        </w:r>
      </w:ins>
      <w:ins w:id="673" w:author="Bruce Duncan" w:date="2024-02-09T17:19:00Z">
        <w:r w:rsidRPr="009A207F">
          <w:rPr>
            <w:rFonts w:ascii="Times New Roman" w:eastAsia="Times New Roman" w:hAnsi="Times New Roman" w:cs="Times New Roman"/>
            <w:sz w:val="24"/>
            <w:szCs w:val="24"/>
          </w:rPr>
          <w:t>.</w:t>
        </w:r>
      </w:ins>
      <w:ins w:id="674" w:author="Bruce Duncan" w:date="2024-02-09T17:18:00Z">
        <w:r w:rsidRPr="009A207F">
          <w:rPr>
            <w:rFonts w:ascii="Times New Roman" w:eastAsia="Times New Roman" w:hAnsi="Times New Roman" w:cs="Times New Roman"/>
            <w:sz w:val="24"/>
            <w:szCs w:val="24"/>
          </w:rPr>
          <w:t xml:space="preserve"> </w:t>
        </w:r>
      </w:ins>
    </w:p>
    <w:p w14:paraId="5A1FE2E3" w14:textId="77777777" w:rsidR="003C7BCE" w:rsidRDefault="003C7BCE" w:rsidP="00C266A5">
      <w:pPr>
        <w:jc w:val="center"/>
        <w:rPr>
          <w:rFonts w:ascii="Times New Roman" w:eastAsia="Times New Roman" w:hAnsi="Times New Roman" w:cs="Times New Roman"/>
          <w:sz w:val="24"/>
          <w:szCs w:val="24"/>
          <w:highlight w:val="yellow"/>
        </w:rPr>
      </w:pPr>
    </w:p>
    <w:p w14:paraId="73FBA427" w14:textId="4228A579" w:rsidR="00C266A5" w:rsidDel="003C7BCE" w:rsidRDefault="00C266A5" w:rsidP="00C266A5">
      <w:pPr>
        <w:jc w:val="center"/>
        <w:rPr>
          <w:del w:id="675" w:author="Bruce Duncan" w:date="2024-02-09T17:17:00Z"/>
          <w:rFonts w:ascii="Times New Roman" w:eastAsia="Times New Roman" w:hAnsi="Times New Roman" w:cs="Times New Roman"/>
          <w:sz w:val="24"/>
          <w:szCs w:val="24"/>
          <w:highlight w:val="yellow"/>
        </w:rPr>
      </w:pPr>
    </w:p>
    <w:p w14:paraId="6E6F2874" w14:textId="08C90D74" w:rsidR="009E5D9C" w:rsidRPr="009E5D9C" w:rsidRDefault="009E5D9C" w:rsidP="009E5D9C">
      <w:pPr>
        <w:rPr>
          <w:rFonts w:ascii="Times New Roman" w:eastAsia="Times New Roman" w:hAnsi="Times New Roman" w:cs="Times New Roman"/>
          <w:sz w:val="24"/>
          <w:szCs w:val="24"/>
          <w:lang w:val="en-US"/>
        </w:rPr>
        <w:sectPr w:rsidR="009E5D9C" w:rsidRPr="009E5D9C" w:rsidSect="00640AA8">
          <w:pgSz w:w="16834" w:h="11909" w:orient="landscape"/>
          <w:pgMar w:top="1440" w:right="1440" w:bottom="1440" w:left="1440" w:header="720" w:footer="720" w:gutter="0"/>
          <w:pgNumType w:start="1"/>
          <w:cols w:space="720"/>
          <w:docGrid w:linePitch="299"/>
        </w:sectPr>
      </w:pPr>
      <w:r>
        <w:rPr>
          <w:rFonts w:ascii="Times New Roman" w:eastAsia="Times New Roman" w:hAnsi="Times New Roman" w:cs="Times New Roman"/>
          <w:noProof/>
          <w:sz w:val="24"/>
          <w:szCs w:val="24"/>
          <w:highlight w:val="yellow"/>
        </w:rPr>
        <w:drawing>
          <wp:inline distT="114300" distB="114300" distL="114300" distR="114300" wp14:anchorId="396FCAF3" wp14:editId="24D2C4A6">
            <wp:extent cx="6693361" cy="4199255"/>
            <wp:effectExtent l="0" t="0" r="0" b="0"/>
            <wp:docPr id="453" name="image4.jpg" descr="Gráfico&#10;&#10;Descrição gerada automaticamente"/>
            <wp:cNvGraphicFramePr/>
            <a:graphic xmlns:a="http://schemas.openxmlformats.org/drawingml/2006/main">
              <a:graphicData uri="http://schemas.openxmlformats.org/drawingml/2006/picture">
                <pic:pic xmlns:pic="http://schemas.openxmlformats.org/drawingml/2006/picture">
                  <pic:nvPicPr>
                    <pic:cNvPr id="453" name="image4.jpg" descr="Gráfico&#10;&#10;Descrição gerada automaticamente"/>
                    <pic:cNvPicPr preferRelativeResize="0"/>
                  </pic:nvPicPr>
                  <pic:blipFill>
                    <a:blip r:embed="rId17"/>
                    <a:srcRect/>
                    <a:stretch>
                      <a:fillRect/>
                    </a:stretch>
                  </pic:blipFill>
                  <pic:spPr>
                    <a:xfrm>
                      <a:off x="0" y="0"/>
                      <a:ext cx="6721318" cy="4216795"/>
                    </a:xfrm>
                    <a:prstGeom prst="rect">
                      <a:avLst/>
                    </a:prstGeom>
                    <a:ln/>
                  </pic:spPr>
                </pic:pic>
              </a:graphicData>
            </a:graphic>
          </wp:inline>
        </w:drawing>
      </w:r>
    </w:p>
    <w:p w14:paraId="389143BA" w14:textId="77777777" w:rsidR="009E5D9C" w:rsidRPr="009E5D9C" w:rsidRDefault="009E5D9C" w:rsidP="00C266A5">
      <w:pPr>
        <w:jc w:val="center"/>
        <w:rPr>
          <w:rFonts w:ascii="Times New Roman" w:eastAsia="Times New Roman" w:hAnsi="Times New Roman" w:cs="Times New Roman"/>
          <w:sz w:val="24"/>
          <w:szCs w:val="24"/>
          <w:highlight w:val="yellow"/>
          <w:lang w:val="en-US"/>
        </w:rPr>
      </w:pPr>
    </w:p>
    <w:p w14:paraId="17D56D93" w14:textId="270CCC56" w:rsidR="00C266A5" w:rsidRDefault="009E5D9C" w:rsidP="009E5D9C">
      <w:pPr>
        <w:rPr>
          <w:rFonts w:ascii="Times New Roman" w:eastAsia="Times New Roman" w:hAnsi="Times New Roman" w:cs="Times New Roman"/>
          <w:sz w:val="24"/>
          <w:szCs w:val="24"/>
        </w:rPr>
      </w:pPr>
      <w:commentRangeStart w:id="676"/>
      <w:r w:rsidRPr="009E5D9C">
        <w:rPr>
          <w:rFonts w:ascii="Times New Roman" w:eastAsia="Times New Roman" w:hAnsi="Times New Roman" w:cs="Times New Roman"/>
          <w:sz w:val="24"/>
          <w:szCs w:val="24"/>
        </w:rPr>
        <w:t>Supplementary</w:t>
      </w:r>
      <w:commentRangeEnd w:id="676"/>
      <w:r w:rsidR="00146B4C">
        <w:rPr>
          <w:rStyle w:val="Refdecomentrio"/>
        </w:rPr>
        <w:commentReference w:id="676"/>
      </w:r>
      <w:r w:rsidRPr="009E5D9C">
        <w:rPr>
          <w:rFonts w:ascii="Times New Roman" w:eastAsia="Times New Roman" w:hAnsi="Times New Roman" w:cs="Times New Roman"/>
          <w:sz w:val="24"/>
          <w:szCs w:val="24"/>
        </w:rPr>
        <w:t xml:space="preserve"> figure</w:t>
      </w:r>
      <w:r>
        <w:rPr>
          <w:rFonts w:ascii="Times New Roman" w:eastAsia="Times New Roman" w:hAnsi="Times New Roman" w:cs="Times New Roman"/>
          <w:sz w:val="24"/>
          <w:szCs w:val="24"/>
        </w:rPr>
        <w:t>s</w:t>
      </w:r>
      <w:r w:rsidR="00C266A5" w:rsidRPr="00D246EF">
        <w:rPr>
          <w:rFonts w:ascii="Times New Roman" w:eastAsia="Times New Roman" w:hAnsi="Times New Roman" w:cs="Times New Roman"/>
          <w:sz w:val="24"/>
          <w:szCs w:val="24"/>
          <w:highlight w:val="yellow"/>
        </w:rPr>
        <w:t xml:space="preserve">.  </w:t>
      </w:r>
    </w:p>
    <w:p w14:paraId="468C2A05" w14:textId="77777777" w:rsidR="009E5D9C" w:rsidRDefault="009E5D9C" w:rsidP="009E5D9C"/>
    <w:p w14:paraId="276B9E42" w14:textId="77777777" w:rsidR="009E5D9C" w:rsidRDefault="009E5D9C" w:rsidP="00CF630E">
      <w:pPr>
        <w:pStyle w:val="NormalWeb"/>
        <w:ind w:left="-1170"/>
      </w:pPr>
      <w:r>
        <w:rPr>
          <w:noProof/>
        </w:rPr>
        <w:drawing>
          <wp:inline distT="0" distB="0" distL="0" distR="0" wp14:anchorId="277E9B4E" wp14:editId="1F139772">
            <wp:extent cx="7310086" cy="3484179"/>
            <wp:effectExtent l="0" t="0" r="5715" b="2540"/>
            <wp:docPr id="1928877149" name="Imagem 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32822" name="Imagem 1" descr="Interface gráfica do usuário, Tabela&#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332795" cy="3495003"/>
                    </a:xfrm>
                    <a:prstGeom prst="rect">
                      <a:avLst/>
                    </a:prstGeom>
                    <a:noFill/>
                    <a:ln>
                      <a:noFill/>
                    </a:ln>
                  </pic:spPr>
                </pic:pic>
              </a:graphicData>
            </a:graphic>
          </wp:inline>
        </w:drawing>
      </w:r>
    </w:p>
    <w:p w14:paraId="66A319C6" w14:textId="77777777" w:rsidR="009E5D9C" w:rsidRDefault="009E5D9C" w:rsidP="00CF630E">
      <w:pPr>
        <w:pStyle w:val="NormalWeb"/>
        <w:ind w:left="-1080"/>
      </w:pPr>
      <w:r>
        <w:rPr>
          <w:noProof/>
        </w:rPr>
        <w:drawing>
          <wp:inline distT="0" distB="0" distL="0" distR="0" wp14:anchorId="36DD6A32" wp14:editId="5A699204">
            <wp:extent cx="7045469" cy="3358055"/>
            <wp:effectExtent l="0" t="0" r="3175" b="0"/>
            <wp:docPr id="896138032" name="Imagem 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9505" name="Imagem 2" descr="Tabela&#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053916" cy="3362081"/>
                    </a:xfrm>
                    <a:prstGeom prst="rect">
                      <a:avLst/>
                    </a:prstGeom>
                    <a:noFill/>
                    <a:ln>
                      <a:noFill/>
                    </a:ln>
                  </pic:spPr>
                </pic:pic>
              </a:graphicData>
            </a:graphic>
          </wp:inline>
        </w:drawing>
      </w:r>
    </w:p>
    <w:p w14:paraId="1A20ABEE" w14:textId="77777777" w:rsidR="009E5D9C" w:rsidRDefault="009E5D9C" w:rsidP="009E5D9C"/>
    <w:p w14:paraId="562096BD" w14:textId="77777777" w:rsidR="009E5D9C" w:rsidRDefault="009E5D9C" w:rsidP="009E5D9C">
      <w:pPr>
        <w:pStyle w:val="NormalWeb"/>
      </w:pPr>
      <w:r>
        <w:rPr>
          <w:noProof/>
        </w:rPr>
        <w:lastRenderedPageBreak/>
        <w:drawing>
          <wp:inline distT="0" distB="0" distL="0" distR="0" wp14:anchorId="137F195F" wp14:editId="0E51279E">
            <wp:extent cx="6243145" cy="2975647"/>
            <wp:effectExtent l="0" t="0" r="5715" b="0"/>
            <wp:docPr id="1764517355" name="Imagem 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59790" name="Imagem 3" descr="Tabel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52751" cy="2980225"/>
                    </a:xfrm>
                    <a:prstGeom prst="rect">
                      <a:avLst/>
                    </a:prstGeom>
                    <a:noFill/>
                    <a:ln>
                      <a:noFill/>
                    </a:ln>
                  </pic:spPr>
                </pic:pic>
              </a:graphicData>
            </a:graphic>
          </wp:inline>
        </w:drawing>
      </w:r>
    </w:p>
    <w:p w14:paraId="05E84A14" w14:textId="77777777" w:rsidR="009E5D9C" w:rsidRDefault="009E5D9C" w:rsidP="009E5D9C"/>
    <w:p w14:paraId="3B6E8D2D" w14:textId="77777777" w:rsidR="009E5D9C" w:rsidRDefault="009E5D9C" w:rsidP="009E5D9C">
      <w:r>
        <w:rPr>
          <w:noProof/>
        </w:rPr>
        <w:drawing>
          <wp:inline distT="0" distB="0" distL="0" distR="0" wp14:anchorId="40759B68" wp14:editId="10D31ECC">
            <wp:extent cx="6218537" cy="2963917"/>
            <wp:effectExtent l="0" t="0" r="0" b="8255"/>
            <wp:docPr id="1640353680" name="Imagem 5"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80896" name="Imagem 5" descr="Interface gráfica do usuário, Tabela&#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32814" cy="2970722"/>
                    </a:xfrm>
                    <a:prstGeom prst="rect">
                      <a:avLst/>
                    </a:prstGeom>
                    <a:noFill/>
                    <a:ln>
                      <a:noFill/>
                    </a:ln>
                  </pic:spPr>
                </pic:pic>
              </a:graphicData>
            </a:graphic>
          </wp:inline>
        </w:drawing>
      </w:r>
    </w:p>
    <w:p w14:paraId="5EC2CB5A" w14:textId="77777777" w:rsidR="009E5D9C" w:rsidRDefault="009E5D9C" w:rsidP="009E5D9C"/>
    <w:p w14:paraId="72001F33" w14:textId="77777777" w:rsidR="009E5D9C" w:rsidRDefault="009E5D9C" w:rsidP="009E5D9C">
      <w:pPr>
        <w:pStyle w:val="NormalWeb"/>
      </w:pPr>
      <w:r>
        <w:rPr>
          <w:noProof/>
        </w:rPr>
        <w:lastRenderedPageBreak/>
        <w:drawing>
          <wp:inline distT="0" distB="0" distL="0" distR="0" wp14:anchorId="430BDC2C" wp14:editId="47E755CB">
            <wp:extent cx="6648542" cy="3168869"/>
            <wp:effectExtent l="0" t="0" r="0" b="0"/>
            <wp:docPr id="1081081489" name="Imagem 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77731" name="Imagem 6" descr="Tabela&#10;&#10;Descrição gerada automa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66146" cy="3177260"/>
                    </a:xfrm>
                    <a:prstGeom prst="rect">
                      <a:avLst/>
                    </a:prstGeom>
                    <a:noFill/>
                    <a:ln>
                      <a:noFill/>
                    </a:ln>
                  </pic:spPr>
                </pic:pic>
              </a:graphicData>
            </a:graphic>
          </wp:inline>
        </w:drawing>
      </w:r>
    </w:p>
    <w:p w14:paraId="4E02F309" w14:textId="77777777" w:rsidR="009E5D9C" w:rsidRDefault="009E5D9C" w:rsidP="009E5D9C"/>
    <w:p w14:paraId="6232880B" w14:textId="77777777" w:rsidR="009E5D9C" w:rsidRDefault="009E5D9C" w:rsidP="009E5D9C"/>
    <w:p w14:paraId="4799FDCA" w14:textId="77777777" w:rsidR="009E5D9C" w:rsidRDefault="009E5D9C" w:rsidP="009E5D9C">
      <w:pPr>
        <w:pStyle w:val="NormalWeb"/>
      </w:pPr>
      <w:r>
        <w:rPr>
          <w:noProof/>
        </w:rPr>
        <w:drawing>
          <wp:inline distT="0" distB="0" distL="0" distR="0" wp14:anchorId="5F8A24A1" wp14:editId="475FF92F">
            <wp:extent cx="6383924" cy="3042745"/>
            <wp:effectExtent l="0" t="0" r="0" b="5715"/>
            <wp:docPr id="776958839" name="Imagem 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9307" name="Imagem 7" descr="Tabela&#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02516" cy="3051606"/>
                    </a:xfrm>
                    <a:prstGeom prst="rect">
                      <a:avLst/>
                    </a:prstGeom>
                    <a:noFill/>
                    <a:ln>
                      <a:noFill/>
                    </a:ln>
                  </pic:spPr>
                </pic:pic>
              </a:graphicData>
            </a:graphic>
          </wp:inline>
        </w:drawing>
      </w:r>
    </w:p>
    <w:p w14:paraId="15BF19CF" w14:textId="77777777" w:rsidR="009E5D9C" w:rsidRDefault="009E5D9C" w:rsidP="009E5D9C">
      <w:pPr>
        <w:pStyle w:val="NormalWeb"/>
      </w:pPr>
      <w:r>
        <w:rPr>
          <w:noProof/>
        </w:rPr>
        <w:lastRenderedPageBreak/>
        <w:drawing>
          <wp:inline distT="0" distB="0" distL="0" distR="0" wp14:anchorId="5549092A" wp14:editId="2CCCC9A1">
            <wp:extent cx="6483157" cy="3090042"/>
            <wp:effectExtent l="0" t="0" r="0" b="0"/>
            <wp:docPr id="128236340" name="Imagem 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84202" name="Imagem 8" descr="Tabela&#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95580" cy="3095963"/>
                    </a:xfrm>
                    <a:prstGeom prst="rect">
                      <a:avLst/>
                    </a:prstGeom>
                    <a:noFill/>
                    <a:ln>
                      <a:noFill/>
                    </a:ln>
                  </pic:spPr>
                </pic:pic>
              </a:graphicData>
            </a:graphic>
          </wp:inline>
        </w:drawing>
      </w:r>
    </w:p>
    <w:p w14:paraId="66C7BC41" w14:textId="77777777" w:rsidR="009E5D9C" w:rsidRDefault="009E5D9C" w:rsidP="009E5D9C"/>
    <w:p w14:paraId="178DF4D7" w14:textId="77777777" w:rsidR="009E5D9C" w:rsidRDefault="009E5D9C" w:rsidP="009E5D9C">
      <w:pPr>
        <w:pStyle w:val="NormalWeb"/>
      </w:pPr>
      <w:r>
        <w:rPr>
          <w:noProof/>
        </w:rPr>
        <w:drawing>
          <wp:inline distT="0" distB="0" distL="0" distR="0" wp14:anchorId="612F9660" wp14:editId="22A84787">
            <wp:extent cx="6251614" cy="2979683"/>
            <wp:effectExtent l="0" t="0" r="0" b="0"/>
            <wp:docPr id="2014458223" name="Imagem 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45232" name="Imagem 9" descr="Tabela&#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73579" cy="2990152"/>
                    </a:xfrm>
                    <a:prstGeom prst="rect">
                      <a:avLst/>
                    </a:prstGeom>
                    <a:noFill/>
                    <a:ln>
                      <a:noFill/>
                    </a:ln>
                  </pic:spPr>
                </pic:pic>
              </a:graphicData>
            </a:graphic>
          </wp:inline>
        </w:drawing>
      </w:r>
    </w:p>
    <w:p w14:paraId="084559B1" w14:textId="77777777" w:rsidR="009E5D9C" w:rsidRDefault="009E5D9C" w:rsidP="009E5D9C"/>
    <w:p w14:paraId="678EA28E" w14:textId="77777777" w:rsidR="009E5D9C" w:rsidRDefault="009E5D9C" w:rsidP="009E5D9C">
      <w:pPr>
        <w:pStyle w:val="NormalWeb"/>
      </w:pPr>
      <w:r>
        <w:rPr>
          <w:noProof/>
        </w:rPr>
        <w:lastRenderedPageBreak/>
        <w:drawing>
          <wp:inline distT="0" distB="0" distL="0" distR="0" wp14:anchorId="590FD027" wp14:editId="30E80EAF">
            <wp:extent cx="5544185" cy="2642504"/>
            <wp:effectExtent l="0" t="0" r="0" b="5715"/>
            <wp:docPr id="372566949" name="Imagem 1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41767" name="Imagem 10" descr="Tabela&#10;&#10;Descrição gerad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51856" cy="2646160"/>
                    </a:xfrm>
                    <a:prstGeom prst="rect">
                      <a:avLst/>
                    </a:prstGeom>
                    <a:noFill/>
                    <a:ln>
                      <a:noFill/>
                    </a:ln>
                  </pic:spPr>
                </pic:pic>
              </a:graphicData>
            </a:graphic>
          </wp:inline>
        </w:drawing>
      </w:r>
    </w:p>
    <w:p w14:paraId="4B89D275" w14:textId="77777777" w:rsidR="009E5D9C" w:rsidRDefault="009E5D9C" w:rsidP="009E5D9C"/>
    <w:p w14:paraId="015BA06F" w14:textId="77777777" w:rsidR="009E5D9C" w:rsidRDefault="009E5D9C" w:rsidP="009E5D9C">
      <w:pPr>
        <w:pStyle w:val="NormalWeb"/>
      </w:pPr>
      <w:r>
        <w:rPr>
          <w:noProof/>
        </w:rPr>
        <w:drawing>
          <wp:inline distT="0" distB="0" distL="0" distR="0" wp14:anchorId="013298EB" wp14:editId="7668B1F5">
            <wp:extent cx="6516233" cy="3105807"/>
            <wp:effectExtent l="0" t="0" r="0" b="0"/>
            <wp:docPr id="2002044033" name="Imagem 1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29655" name="Imagem 11" descr="Tabela&#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32446" cy="3113535"/>
                    </a:xfrm>
                    <a:prstGeom prst="rect">
                      <a:avLst/>
                    </a:prstGeom>
                    <a:noFill/>
                    <a:ln>
                      <a:noFill/>
                    </a:ln>
                  </pic:spPr>
                </pic:pic>
              </a:graphicData>
            </a:graphic>
          </wp:inline>
        </w:drawing>
      </w:r>
    </w:p>
    <w:p w14:paraId="7956E30E" w14:textId="77777777" w:rsidR="009E5D9C" w:rsidRDefault="009E5D9C" w:rsidP="009E5D9C"/>
    <w:p w14:paraId="15518281" w14:textId="77777777" w:rsidR="009E5D9C" w:rsidRDefault="009E5D9C" w:rsidP="009E5D9C">
      <w:pPr>
        <w:pStyle w:val="NormalWeb"/>
      </w:pPr>
      <w:r>
        <w:rPr>
          <w:noProof/>
        </w:rPr>
        <w:lastRenderedPageBreak/>
        <w:drawing>
          <wp:inline distT="0" distB="0" distL="0" distR="0" wp14:anchorId="4DA9D4D4" wp14:editId="740615B6">
            <wp:extent cx="5925185" cy="2824098"/>
            <wp:effectExtent l="0" t="0" r="0" b="0"/>
            <wp:docPr id="403862616" name="Imagem 12"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17127" name="Imagem 12" descr="Interface gráfica do usuário, Tabela&#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596" cy="2830014"/>
                    </a:xfrm>
                    <a:prstGeom prst="rect">
                      <a:avLst/>
                    </a:prstGeom>
                    <a:noFill/>
                    <a:ln>
                      <a:noFill/>
                    </a:ln>
                  </pic:spPr>
                </pic:pic>
              </a:graphicData>
            </a:graphic>
          </wp:inline>
        </w:drawing>
      </w:r>
    </w:p>
    <w:p w14:paraId="35CE7607" w14:textId="77777777" w:rsidR="009E5D9C" w:rsidRDefault="009E5D9C" w:rsidP="009E5D9C"/>
    <w:p w14:paraId="4C92C61B" w14:textId="77777777" w:rsidR="009E5D9C" w:rsidRDefault="009E5D9C" w:rsidP="009E5D9C">
      <w:pPr>
        <w:pStyle w:val="NormalWeb"/>
      </w:pPr>
      <w:r>
        <w:rPr>
          <w:noProof/>
        </w:rPr>
        <w:drawing>
          <wp:inline distT="0" distB="0" distL="0" distR="0" wp14:anchorId="236BB96B" wp14:editId="53A830E5">
            <wp:extent cx="6251614" cy="2979682"/>
            <wp:effectExtent l="0" t="0" r="0" b="0"/>
            <wp:docPr id="1727031386" name="Imagem 13"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43283" name="Imagem 13" descr="Interface gráfica do usuário, Tabela&#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74949" cy="2990804"/>
                    </a:xfrm>
                    <a:prstGeom prst="rect">
                      <a:avLst/>
                    </a:prstGeom>
                    <a:noFill/>
                    <a:ln>
                      <a:noFill/>
                    </a:ln>
                  </pic:spPr>
                </pic:pic>
              </a:graphicData>
            </a:graphic>
          </wp:inline>
        </w:drawing>
      </w:r>
    </w:p>
    <w:p w14:paraId="309CC2D4" w14:textId="77777777" w:rsidR="009E5D9C" w:rsidRDefault="009E5D9C" w:rsidP="009E5D9C"/>
    <w:p w14:paraId="08EB0A79" w14:textId="77777777" w:rsidR="009E5D9C" w:rsidRDefault="009E5D9C" w:rsidP="009E5D9C">
      <w:pPr>
        <w:pStyle w:val="NormalWeb"/>
      </w:pPr>
      <w:r>
        <w:rPr>
          <w:noProof/>
        </w:rPr>
        <w:lastRenderedPageBreak/>
        <w:drawing>
          <wp:inline distT="0" distB="0" distL="0" distR="0" wp14:anchorId="045274EF" wp14:editId="57ABE576">
            <wp:extent cx="6450078" cy="3074276"/>
            <wp:effectExtent l="0" t="0" r="8255" b="0"/>
            <wp:docPr id="886532822" name="Imagem 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32822" name="Imagem 1" descr="Interface gráfica do usuário, Tabela&#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75570" cy="3086426"/>
                    </a:xfrm>
                    <a:prstGeom prst="rect">
                      <a:avLst/>
                    </a:prstGeom>
                    <a:noFill/>
                    <a:ln>
                      <a:noFill/>
                    </a:ln>
                  </pic:spPr>
                </pic:pic>
              </a:graphicData>
            </a:graphic>
          </wp:inline>
        </w:drawing>
      </w:r>
    </w:p>
    <w:p w14:paraId="33F27A94" w14:textId="77777777" w:rsidR="00CF630E" w:rsidRDefault="00CF630E" w:rsidP="009E5D9C">
      <w:pPr>
        <w:pStyle w:val="NormalWeb"/>
      </w:pPr>
    </w:p>
    <w:p w14:paraId="3BFD7410" w14:textId="77777777" w:rsidR="009E5D9C" w:rsidRDefault="009E5D9C" w:rsidP="009E5D9C">
      <w:pPr>
        <w:pStyle w:val="NormalWeb"/>
      </w:pPr>
      <w:r>
        <w:rPr>
          <w:noProof/>
        </w:rPr>
        <w:drawing>
          <wp:inline distT="0" distB="0" distL="0" distR="0" wp14:anchorId="01B10CA1" wp14:editId="4E34B90C">
            <wp:extent cx="6317769" cy="3011214"/>
            <wp:effectExtent l="0" t="0" r="6985" b="0"/>
            <wp:docPr id="1601279505" name="Imagem 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9505" name="Imagem 2" descr="Tabela&#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32045" cy="3018018"/>
                    </a:xfrm>
                    <a:prstGeom prst="rect">
                      <a:avLst/>
                    </a:prstGeom>
                    <a:noFill/>
                    <a:ln>
                      <a:noFill/>
                    </a:ln>
                  </pic:spPr>
                </pic:pic>
              </a:graphicData>
            </a:graphic>
          </wp:inline>
        </w:drawing>
      </w:r>
    </w:p>
    <w:p w14:paraId="44E9852D" w14:textId="77777777" w:rsidR="009E5D9C" w:rsidRDefault="009E5D9C" w:rsidP="009E5D9C">
      <w:pPr>
        <w:pStyle w:val="NormalWeb"/>
      </w:pPr>
      <w:r>
        <w:rPr>
          <w:noProof/>
        </w:rPr>
        <w:lastRenderedPageBreak/>
        <w:drawing>
          <wp:inline distT="0" distB="0" distL="0" distR="0" wp14:anchorId="6BFF7132" wp14:editId="07BBE45F">
            <wp:extent cx="6152384" cy="2932387"/>
            <wp:effectExtent l="0" t="0" r="1270" b="1905"/>
            <wp:docPr id="663359790" name="Imagem 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59790" name="Imagem 3" descr="Tabela&#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72158" cy="2941812"/>
                    </a:xfrm>
                    <a:prstGeom prst="rect">
                      <a:avLst/>
                    </a:prstGeom>
                    <a:noFill/>
                    <a:ln>
                      <a:noFill/>
                    </a:ln>
                  </pic:spPr>
                </pic:pic>
              </a:graphicData>
            </a:graphic>
          </wp:inline>
        </w:drawing>
      </w:r>
    </w:p>
    <w:p w14:paraId="4DA6E4EA" w14:textId="77777777" w:rsidR="009E5D9C" w:rsidRDefault="009E5D9C" w:rsidP="009E5D9C"/>
    <w:p w14:paraId="63FC30EC" w14:textId="77777777" w:rsidR="009E5D9C" w:rsidRDefault="009E5D9C" w:rsidP="009E5D9C"/>
    <w:p w14:paraId="5CEDC4F2" w14:textId="77777777" w:rsidR="009E5D9C" w:rsidRDefault="009E5D9C" w:rsidP="009E5D9C">
      <w:r>
        <w:rPr>
          <w:noProof/>
        </w:rPr>
        <w:drawing>
          <wp:inline distT="0" distB="0" distL="0" distR="0" wp14:anchorId="2C9F1763" wp14:editId="1032CBAA">
            <wp:extent cx="6284690" cy="2995448"/>
            <wp:effectExtent l="0" t="0" r="1905" b="0"/>
            <wp:docPr id="2070480896" name="Imagem 5"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80896" name="Imagem 5" descr="Interface gráfica do usuário, Tabela&#10;&#10;Descrição gerad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03076" cy="3004211"/>
                    </a:xfrm>
                    <a:prstGeom prst="rect">
                      <a:avLst/>
                    </a:prstGeom>
                    <a:noFill/>
                    <a:ln>
                      <a:noFill/>
                    </a:ln>
                  </pic:spPr>
                </pic:pic>
              </a:graphicData>
            </a:graphic>
          </wp:inline>
        </w:drawing>
      </w:r>
    </w:p>
    <w:p w14:paraId="28A95161" w14:textId="77777777" w:rsidR="009E5D9C" w:rsidRDefault="009E5D9C" w:rsidP="009E5D9C"/>
    <w:p w14:paraId="02A3CB70" w14:textId="77777777" w:rsidR="009E5D9C" w:rsidRDefault="009E5D9C" w:rsidP="009E5D9C"/>
    <w:p w14:paraId="60C028F4" w14:textId="77777777" w:rsidR="009E5D9C" w:rsidRDefault="009E5D9C" w:rsidP="009E5D9C"/>
    <w:p w14:paraId="46F00B5C" w14:textId="77777777" w:rsidR="009E5D9C" w:rsidRDefault="009E5D9C" w:rsidP="009E5D9C"/>
    <w:p w14:paraId="01F0966D" w14:textId="77777777" w:rsidR="009E5D9C" w:rsidRDefault="009E5D9C" w:rsidP="009E5D9C"/>
    <w:p w14:paraId="05C78A73" w14:textId="77777777" w:rsidR="009E5D9C" w:rsidRDefault="009E5D9C" w:rsidP="009E5D9C">
      <w:pPr>
        <w:pStyle w:val="NormalWeb"/>
      </w:pPr>
      <w:r>
        <w:rPr>
          <w:noProof/>
        </w:rPr>
        <w:lastRenderedPageBreak/>
        <w:drawing>
          <wp:inline distT="0" distB="0" distL="0" distR="0" wp14:anchorId="342708E2" wp14:editId="0B4C7BB7">
            <wp:extent cx="6615464" cy="3153104"/>
            <wp:effectExtent l="0" t="0" r="0" b="9525"/>
            <wp:docPr id="559777731" name="Imagem 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77731" name="Imagem 6" descr="Tabela&#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30710" cy="3160371"/>
                    </a:xfrm>
                    <a:prstGeom prst="rect">
                      <a:avLst/>
                    </a:prstGeom>
                    <a:noFill/>
                    <a:ln>
                      <a:noFill/>
                    </a:ln>
                  </pic:spPr>
                </pic:pic>
              </a:graphicData>
            </a:graphic>
          </wp:inline>
        </w:drawing>
      </w:r>
    </w:p>
    <w:p w14:paraId="53170FC2" w14:textId="77777777" w:rsidR="009E5D9C" w:rsidRDefault="009E5D9C" w:rsidP="009E5D9C"/>
    <w:p w14:paraId="36C455DE" w14:textId="77777777" w:rsidR="009E5D9C" w:rsidRDefault="009E5D9C" w:rsidP="009E5D9C"/>
    <w:p w14:paraId="251EEC62" w14:textId="77777777" w:rsidR="009E5D9C" w:rsidRDefault="009E5D9C" w:rsidP="009E5D9C"/>
    <w:p w14:paraId="2E5F3110" w14:textId="77777777" w:rsidR="009E5D9C" w:rsidRDefault="009E5D9C" w:rsidP="009E5D9C"/>
    <w:p w14:paraId="14E9F4E7" w14:textId="77777777" w:rsidR="009E5D9C" w:rsidRDefault="009E5D9C" w:rsidP="009E5D9C"/>
    <w:p w14:paraId="6E64FD55" w14:textId="77777777" w:rsidR="009E5D9C" w:rsidRDefault="009E5D9C" w:rsidP="009E5D9C">
      <w:pPr>
        <w:pStyle w:val="NormalWeb"/>
      </w:pPr>
      <w:r>
        <w:rPr>
          <w:noProof/>
        </w:rPr>
        <w:drawing>
          <wp:inline distT="0" distB="0" distL="0" distR="0" wp14:anchorId="236E0E6B" wp14:editId="5B489A18">
            <wp:extent cx="6317770" cy="3011214"/>
            <wp:effectExtent l="0" t="0" r="6985" b="0"/>
            <wp:docPr id="114539307" name="Imagem 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9307" name="Imagem 7" descr="Tabela&#10;&#10;Descrição gerada automa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35560" cy="3019693"/>
                    </a:xfrm>
                    <a:prstGeom prst="rect">
                      <a:avLst/>
                    </a:prstGeom>
                    <a:noFill/>
                    <a:ln>
                      <a:noFill/>
                    </a:ln>
                  </pic:spPr>
                </pic:pic>
              </a:graphicData>
            </a:graphic>
          </wp:inline>
        </w:drawing>
      </w:r>
    </w:p>
    <w:p w14:paraId="3357A7A8" w14:textId="77777777" w:rsidR="009E5D9C" w:rsidRDefault="009E5D9C" w:rsidP="009E5D9C"/>
    <w:p w14:paraId="44C7A296" w14:textId="77777777" w:rsidR="009E5D9C" w:rsidRDefault="009E5D9C" w:rsidP="009E5D9C"/>
    <w:p w14:paraId="39B52411" w14:textId="77777777" w:rsidR="009E5D9C" w:rsidRDefault="009E5D9C" w:rsidP="009E5D9C"/>
    <w:p w14:paraId="6B219F7B" w14:textId="77777777" w:rsidR="009E5D9C" w:rsidRDefault="009E5D9C" w:rsidP="009E5D9C">
      <w:pPr>
        <w:pStyle w:val="NormalWeb"/>
      </w:pPr>
      <w:r>
        <w:rPr>
          <w:noProof/>
        </w:rPr>
        <w:lastRenderedPageBreak/>
        <w:drawing>
          <wp:inline distT="0" distB="0" distL="0" distR="0" wp14:anchorId="3E87571B" wp14:editId="4D2968A0">
            <wp:extent cx="5963285" cy="2842258"/>
            <wp:effectExtent l="0" t="0" r="0" b="0"/>
            <wp:docPr id="1950684202" name="Imagem 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84202" name="Imagem 8" descr="Tabela&#10;&#10;Descrição gerada automa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92992" cy="2856417"/>
                    </a:xfrm>
                    <a:prstGeom prst="rect">
                      <a:avLst/>
                    </a:prstGeom>
                    <a:noFill/>
                    <a:ln>
                      <a:noFill/>
                    </a:ln>
                  </pic:spPr>
                </pic:pic>
              </a:graphicData>
            </a:graphic>
          </wp:inline>
        </w:drawing>
      </w:r>
    </w:p>
    <w:p w14:paraId="03F0138B" w14:textId="77777777" w:rsidR="009E5D9C" w:rsidRDefault="009E5D9C" w:rsidP="009E5D9C"/>
    <w:p w14:paraId="2C2A77AA" w14:textId="77777777" w:rsidR="009E5D9C" w:rsidRDefault="009E5D9C" w:rsidP="009E5D9C"/>
    <w:p w14:paraId="743D8920" w14:textId="77777777" w:rsidR="009E5D9C" w:rsidRDefault="009E5D9C" w:rsidP="009E5D9C"/>
    <w:p w14:paraId="77C27EB1" w14:textId="77777777" w:rsidR="009E5D9C" w:rsidRDefault="009E5D9C" w:rsidP="009E5D9C"/>
    <w:p w14:paraId="7B83460E" w14:textId="77777777" w:rsidR="009E5D9C" w:rsidRDefault="009E5D9C" w:rsidP="009E5D9C">
      <w:pPr>
        <w:pStyle w:val="NormalWeb"/>
      </w:pPr>
      <w:r>
        <w:rPr>
          <w:noProof/>
        </w:rPr>
        <w:drawing>
          <wp:inline distT="0" distB="0" distL="0" distR="0" wp14:anchorId="5CBA0983" wp14:editId="56E292DF">
            <wp:extent cx="6458585" cy="3078331"/>
            <wp:effectExtent l="0" t="0" r="0" b="8255"/>
            <wp:docPr id="1445045232" name="Imagem 9"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45232" name="Imagem 9" descr="Tabela&#10;&#10;Descrição gerad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81814" cy="3089403"/>
                    </a:xfrm>
                    <a:prstGeom prst="rect">
                      <a:avLst/>
                    </a:prstGeom>
                    <a:noFill/>
                    <a:ln>
                      <a:noFill/>
                    </a:ln>
                  </pic:spPr>
                </pic:pic>
              </a:graphicData>
            </a:graphic>
          </wp:inline>
        </w:drawing>
      </w:r>
    </w:p>
    <w:p w14:paraId="76238DBB" w14:textId="77777777" w:rsidR="009E5D9C" w:rsidRDefault="009E5D9C" w:rsidP="009E5D9C"/>
    <w:p w14:paraId="4D012882" w14:textId="77777777" w:rsidR="009E5D9C" w:rsidRDefault="009E5D9C" w:rsidP="009E5D9C"/>
    <w:p w14:paraId="407BDA85" w14:textId="77777777" w:rsidR="009E5D9C" w:rsidRDefault="009E5D9C" w:rsidP="009E5D9C"/>
    <w:p w14:paraId="6A7AEB3E" w14:textId="77777777" w:rsidR="009E5D9C" w:rsidRDefault="009E5D9C" w:rsidP="009E5D9C"/>
    <w:p w14:paraId="089F9BF1" w14:textId="77777777" w:rsidR="009E5D9C" w:rsidRDefault="009E5D9C" w:rsidP="009E5D9C"/>
    <w:p w14:paraId="6E2E2E09" w14:textId="77777777" w:rsidR="009E5D9C" w:rsidRDefault="009E5D9C" w:rsidP="009E5D9C">
      <w:pPr>
        <w:pStyle w:val="NormalWeb"/>
      </w:pPr>
      <w:r>
        <w:rPr>
          <w:noProof/>
        </w:rPr>
        <w:lastRenderedPageBreak/>
        <w:drawing>
          <wp:inline distT="0" distB="0" distL="0" distR="0" wp14:anchorId="28FB69F1" wp14:editId="475F585A">
            <wp:extent cx="6134735" cy="2923975"/>
            <wp:effectExtent l="0" t="0" r="0" b="0"/>
            <wp:docPr id="1908741767" name="Imagem 1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41767" name="Imagem 10" descr="Tabela&#10;&#10;Descrição gerad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50233" cy="2931362"/>
                    </a:xfrm>
                    <a:prstGeom prst="rect">
                      <a:avLst/>
                    </a:prstGeom>
                    <a:noFill/>
                    <a:ln>
                      <a:noFill/>
                    </a:ln>
                  </pic:spPr>
                </pic:pic>
              </a:graphicData>
            </a:graphic>
          </wp:inline>
        </w:drawing>
      </w:r>
    </w:p>
    <w:p w14:paraId="7CA90607" w14:textId="77777777" w:rsidR="009E5D9C" w:rsidRDefault="009E5D9C" w:rsidP="009E5D9C"/>
    <w:p w14:paraId="0058C747" w14:textId="77777777" w:rsidR="009E5D9C" w:rsidRDefault="009E5D9C" w:rsidP="009E5D9C"/>
    <w:p w14:paraId="68E1B214" w14:textId="77777777" w:rsidR="009E5D9C" w:rsidRDefault="009E5D9C" w:rsidP="009E5D9C">
      <w:pPr>
        <w:pStyle w:val="NormalWeb"/>
      </w:pPr>
      <w:r>
        <w:rPr>
          <w:noProof/>
        </w:rPr>
        <w:drawing>
          <wp:inline distT="0" distB="0" distL="0" distR="0" wp14:anchorId="5DAE65B6" wp14:editId="551CF9CE">
            <wp:extent cx="6317766" cy="3011213"/>
            <wp:effectExtent l="0" t="0" r="6985" b="0"/>
            <wp:docPr id="344129655" name="Imagem 1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29655" name="Imagem 11" descr="Tabela&#10;&#10;Descrição gerada automa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37957" cy="3020837"/>
                    </a:xfrm>
                    <a:prstGeom prst="rect">
                      <a:avLst/>
                    </a:prstGeom>
                    <a:noFill/>
                    <a:ln>
                      <a:noFill/>
                    </a:ln>
                  </pic:spPr>
                </pic:pic>
              </a:graphicData>
            </a:graphic>
          </wp:inline>
        </w:drawing>
      </w:r>
    </w:p>
    <w:p w14:paraId="35798774" w14:textId="77777777" w:rsidR="009E5D9C" w:rsidRDefault="009E5D9C" w:rsidP="009E5D9C"/>
    <w:p w14:paraId="124E3B5E" w14:textId="77777777" w:rsidR="009E5D9C" w:rsidRDefault="009E5D9C" w:rsidP="009E5D9C"/>
    <w:p w14:paraId="5E4850E6" w14:textId="77777777" w:rsidR="009E5D9C" w:rsidRDefault="009E5D9C" w:rsidP="009E5D9C"/>
    <w:p w14:paraId="175479E6" w14:textId="77777777" w:rsidR="009E5D9C" w:rsidRDefault="009E5D9C" w:rsidP="009E5D9C"/>
    <w:p w14:paraId="1ED52713" w14:textId="77777777" w:rsidR="009E5D9C" w:rsidRDefault="009E5D9C" w:rsidP="009E5D9C">
      <w:pPr>
        <w:pStyle w:val="NormalWeb"/>
      </w:pPr>
      <w:r>
        <w:rPr>
          <w:noProof/>
        </w:rPr>
        <w:lastRenderedPageBreak/>
        <w:drawing>
          <wp:inline distT="0" distB="0" distL="0" distR="0" wp14:anchorId="18920505" wp14:editId="242A45C6">
            <wp:extent cx="6483158" cy="3090042"/>
            <wp:effectExtent l="0" t="0" r="0" b="0"/>
            <wp:docPr id="1942017127" name="Imagem 12"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17127" name="Imagem 12" descr="Interface gráfica do usuário, Tabela&#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00389" cy="3098255"/>
                    </a:xfrm>
                    <a:prstGeom prst="rect">
                      <a:avLst/>
                    </a:prstGeom>
                    <a:noFill/>
                    <a:ln>
                      <a:noFill/>
                    </a:ln>
                  </pic:spPr>
                </pic:pic>
              </a:graphicData>
            </a:graphic>
          </wp:inline>
        </w:drawing>
      </w:r>
    </w:p>
    <w:p w14:paraId="7248D86B" w14:textId="77777777" w:rsidR="009E5D9C" w:rsidRDefault="009E5D9C" w:rsidP="009E5D9C"/>
    <w:p w14:paraId="6FA37CE0" w14:textId="77777777" w:rsidR="009E5D9C" w:rsidRDefault="009E5D9C" w:rsidP="009E5D9C"/>
    <w:p w14:paraId="6DFA8EE4" w14:textId="77777777" w:rsidR="009E5D9C" w:rsidRDefault="009E5D9C" w:rsidP="009E5D9C"/>
    <w:p w14:paraId="4048A1DC" w14:textId="77777777" w:rsidR="009E5D9C" w:rsidRDefault="009E5D9C" w:rsidP="009E5D9C"/>
    <w:p w14:paraId="3D765774" w14:textId="77777777" w:rsidR="009E5D9C" w:rsidRDefault="009E5D9C" w:rsidP="009E5D9C"/>
    <w:p w14:paraId="0005D184" w14:textId="77777777" w:rsidR="009E5D9C" w:rsidRDefault="009E5D9C" w:rsidP="009E5D9C">
      <w:pPr>
        <w:pStyle w:val="NormalWeb"/>
      </w:pPr>
      <w:r>
        <w:rPr>
          <w:noProof/>
        </w:rPr>
        <w:drawing>
          <wp:inline distT="0" distB="0" distL="0" distR="0" wp14:anchorId="452F5735" wp14:editId="0B04E049">
            <wp:extent cx="6251614" cy="2979683"/>
            <wp:effectExtent l="0" t="0" r="0" b="0"/>
            <wp:docPr id="1522243283" name="Imagem 13"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43283" name="Imagem 13" descr="Interface gráfica do usuário, Tabela&#10;&#10;Descrição gerada automa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63591" cy="2985392"/>
                    </a:xfrm>
                    <a:prstGeom prst="rect">
                      <a:avLst/>
                    </a:prstGeom>
                    <a:noFill/>
                    <a:ln>
                      <a:noFill/>
                    </a:ln>
                  </pic:spPr>
                </pic:pic>
              </a:graphicData>
            </a:graphic>
          </wp:inline>
        </w:drawing>
      </w:r>
    </w:p>
    <w:sectPr w:rsidR="009E5D9C" w:rsidSect="00640AA8">
      <w:headerReference w:type="even" r:id="rId42"/>
      <w:headerReference w:type="default" r:id="rId43"/>
      <w:footerReference w:type="even" r:id="rId44"/>
      <w:footerReference w:type="default" r:id="rId45"/>
      <w:headerReference w:type="first" r:id="rId46"/>
      <w:footerReference w:type="first" r:id="rId47"/>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3" w:author="Bruce Duncan" w:date="2024-02-09T11:20:00Z" w:initials="BD">
    <w:p w14:paraId="7C4CA8E9" w14:textId="77777777" w:rsidR="001468DB" w:rsidRDefault="00C0319E" w:rsidP="001468DB">
      <w:pPr>
        <w:pStyle w:val="Textodecomentrio"/>
      </w:pPr>
      <w:r>
        <w:rPr>
          <w:rStyle w:val="Refdecomentrio"/>
        </w:rPr>
        <w:annotationRef/>
      </w:r>
      <w:r w:rsidR="001468DB">
        <w:t>Deleted,to me too close to our findings to use in the Introduction.</w:t>
      </w:r>
    </w:p>
  </w:comment>
  <w:comment w:id="245" w:author="Rodrigo Citton Padilha dos Reis" w:date="2024-01-30T15:37:00Z" w:initials="RCPdR">
    <w:p w14:paraId="0C65A643" w14:textId="4088D347" w:rsidR="001506F1" w:rsidRDefault="001506F1" w:rsidP="001506F1">
      <w:pPr>
        <w:pStyle w:val="Textodecomentrio"/>
      </w:pPr>
      <w:r>
        <w:rPr>
          <w:rStyle w:val="Refdecomentrio"/>
        </w:rPr>
        <w:annotationRef/>
      </w:r>
      <w:r>
        <w:rPr>
          <w:color w:val="000000"/>
        </w:rPr>
        <w:t>(Supplement app1 87 risk, 2020)</w:t>
      </w:r>
    </w:p>
  </w:comment>
  <w:comment w:id="248" w:author="Rodrigo Citton Padilha dos Reis" w:date="2024-01-30T15:38:00Z" w:initials="RCPdR">
    <w:p w14:paraId="54AA4091" w14:textId="77777777" w:rsidR="001506F1" w:rsidRDefault="001506F1" w:rsidP="001468DB">
      <w:pPr>
        <w:pStyle w:val="Textodecomentrio"/>
      </w:pPr>
      <w:r>
        <w:rPr>
          <w:rStyle w:val="Refdecomentrio"/>
        </w:rPr>
        <w:annotationRef/>
      </w:r>
      <w:r>
        <w:rPr>
          <w:color w:val="000000"/>
        </w:rPr>
        <w:t>(Anamag FT, 2023)</w:t>
      </w:r>
    </w:p>
  </w:comment>
  <w:comment w:id="350" w:author="Bruce Duncan" w:date="2023-09-01T09:20:00Z" w:initials="">
    <w:p w14:paraId="116C3021" w14:textId="77777777" w:rsidR="001468DB" w:rsidRDefault="001468DB" w:rsidP="001468DB">
      <w:pPr>
        <w:pStyle w:val="Textodecomentrio"/>
      </w:pPr>
      <w:r>
        <w:rPr>
          <w:color w:val="000000"/>
        </w:rPr>
        <w:t xml:space="preserve">I have added a result here which will need a 95%UI. </w:t>
      </w:r>
    </w:p>
    <w:p w14:paraId="49B0954E" w14:textId="77777777" w:rsidR="001468DB" w:rsidRDefault="001468DB" w:rsidP="001468DB">
      <w:pPr>
        <w:pStyle w:val="Textodecomentrio"/>
      </w:pPr>
      <w:r>
        <w:rPr>
          <w:color w:val="000000"/>
        </w:rPr>
        <w:t>We also need to avoid too many numbers in the text, making it hard for readers to grasp what we are saying. The numbers are in the tables and represented in the figures. If we can use relatively few numbers in the text and make more qualitative statements when listing individual countries, it will make reading the article much more enjoyable.</w:t>
      </w:r>
    </w:p>
  </w:comment>
  <w:comment w:id="361" w:author="Bruce Duncan" w:date="2024-02-09T16:02:00Z" w:initials="BD">
    <w:p w14:paraId="5380867D" w14:textId="77777777" w:rsidR="00981E1D" w:rsidRDefault="00981E1D" w:rsidP="00981E1D">
      <w:pPr>
        <w:pStyle w:val="Textodecomentrio"/>
      </w:pPr>
      <w:r>
        <w:rPr>
          <w:rStyle w:val="Refdecomentrio"/>
        </w:rPr>
        <w:annotationRef/>
      </w:r>
      <w:r>
        <w:t>Need to have some data here to affirm this. This seems easy and hopefully we can get a 95%CI around it too.</w:t>
      </w:r>
    </w:p>
  </w:comment>
  <w:comment w:id="372" w:author="Bruce Duncan" w:date="2024-02-09T16:30:00Z" w:initials="BD">
    <w:p w14:paraId="78EFDC7A" w14:textId="77777777" w:rsidR="00AB1B58" w:rsidRDefault="00AB1B58" w:rsidP="001468DB">
      <w:pPr>
        <w:pStyle w:val="Textodecomentrio"/>
      </w:pPr>
      <w:r>
        <w:rPr>
          <w:rStyle w:val="Refdecomentrio"/>
        </w:rPr>
        <w:annotationRef/>
      </w:r>
      <w:r>
        <w:t>Is this mean, or weighted by population size? Need to describe well in methods.</w:t>
      </w:r>
    </w:p>
  </w:comment>
  <w:comment w:id="453" w:author="Bruce Duncan" w:date="2023-08-31T08:39:00Z" w:initials="">
    <w:p w14:paraId="165CA2F0" w14:textId="77777777" w:rsidR="001468DB" w:rsidRDefault="001468DB" w:rsidP="001468DB">
      <w:pPr>
        <w:pStyle w:val="Textodecomentrio"/>
      </w:pPr>
      <w:r>
        <w:rPr>
          <w:color w:val="000000"/>
        </w:rPr>
        <w:t>Tables are never good for capturing GBD information, as it is hard to see contrasts. Can stay this way for now, but if we have time and energy, I suggest a panel of 2 color-coded maps of S. American countries, one for SEV and one for DALYs, and the current table would become a supplementary one.</w:t>
      </w:r>
    </w:p>
  </w:comment>
  <w:comment w:id="505" w:author="Bruce Duncan" w:date="2024-02-09T16:47:00Z" w:initials="BD">
    <w:p w14:paraId="022DEBF4" w14:textId="77777777" w:rsidR="0060275F" w:rsidRDefault="0060275F" w:rsidP="0060275F">
      <w:pPr>
        <w:pStyle w:val="Textodecomentrio"/>
      </w:pPr>
      <w:r>
        <w:rPr>
          <w:rStyle w:val="Refdecomentrio"/>
        </w:rPr>
        <w:annotationRef/>
      </w:r>
      <w:r>
        <w:t>Hopefully broader. Can you do this?</w:t>
      </w:r>
    </w:p>
  </w:comment>
  <w:comment w:id="552" w:author="Bruce Duncan" w:date="2024-02-09T16:58:00Z" w:initials="BD">
    <w:p w14:paraId="73BF597B" w14:textId="77777777" w:rsidR="001468DB" w:rsidRDefault="00041B74" w:rsidP="001468DB">
      <w:pPr>
        <w:pStyle w:val="Textodecomentrio"/>
      </w:pPr>
      <w:r>
        <w:rPr>
          <w:rStyle w:val="Refdecomentrio"/>
        </w:rPr>
        <w:annotationRef/>
      </w:r>
      <w:r w:rsidR="001468DB">
        <w:t>Not sure we will wish to maintain these data. If so, we should create a more summarized version, perhaps a 12 country by 15 ranked 1 to 15  cause grid horizontally. with countries vertically and the causes listed in rank order for each country.</w:t>
      </w:r>
    </w:p>
  </w:comment>
  <w:comment w:id="556" w:author="Bruce Duncan" w:date="2023-08-31T16:31:00Z" w:initials="">
    <w:p w14:paraId="435EB025" w14:textId="77777777" w:rsidR="001468DB" w:rsidRDefault="001468DB" w:rsidP="001468DB">
      <w:pPr>
        <w:pStyle w:val="Textodecomentrio"/>
      </w:pPr>
      <w:r>
        <w:rPr>
          <w:color w:val="000000"/>
        </w:rPr>
        <w:t xml:space="preserve">For now, we probably should discuss the response of these countries. PAHO has much data on preparedness. Which countries have NCD plans, which offer given interventions, etc. We need to have at least a paragraph about this, and perhaps a comparison of those with greater preparedness vs. Level of exposure/burden and change in level of exposure/burden. </w:t>
      </w:r>
    </w:p>
    <w:p w14:paraId="770EEAC3" w14:textId="77777777" w:rsidR="001468DB" w:rsidRDefault="001468DB" w:rsidP="001468DB">
      <w:pPr>
        <w:pStyle w:val="Textodecomentrio"/>
      </w:pPr>
      <w:r>
        <w:rPr>
          <w:color w:val="000000"/>
        </w:rPr>
        <w:t>The journals wants more than just standard GBD analyses.</w:t>
      </w:r>
    </w:p>
  </w:comment>
  <w:comment w:id="557" w:author="Anelise Szortyka" w:date="2023-09-27T00:42:00Z" w:initials="">
    <w:p w14:paraId="125134C0"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ok</w:t>
      </w:r>
    </w:p>
  </w:comment>
  <w:comment w:id="558" w:author="Bruce Duncan" w:date="2024-02-10T16:57:00Z" w:initials="BD">
    <w:p w14:paraId="66CFE93D" w14:textId="77777777" w:rsidR="001468DB" w:rsidRDefault="001468DB" w:rsidP="001468DB">
      <w:pPr>
        <w:pStyle w:val="Textodecomentrio"/>
      </w:pPr>
      <w:r>
        <w:rPr>
          <w:rStyle w:val="Refdecomentrio"/>
        </w:rPr>
        <w:annotationRef/>
      </w:r>
      <w:r>
        <w:rPr>
          <w:color w:val="000000"/>
        </w:rPr>
        <w:t>Stopped my review (10/02) here.</w:t>
      </w:r>
    </w:p>
  </w:comment>
  <w:comment w:id="559" w:author="Anelise Szortyka" w:date="2023-11-26T23:37:00Z" w:initials="">
    <w:p w14:paraId="5061719B" w14:textId="648341B9"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Burden of diabetes and hyperglycaemia in adults in the Americas, 1990–2019: a systematic analysis for the Global Burden of Disease Study 2019. </w:t>
      </w:r>
    </w:p>
    <w:p w14:paraId="45502891"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(Cousin, E, et al; Lancet, 2022)</w:t>
      </w:r>
    </w:p>
    <w:p w14:paraId="2F3113AD" w14:textId="77777777" w:rsidR="00C266A5" w:rsidRDefault="00C266A5" w:rsidP="00C266A5">
      <w:pPr>
        <w:widowControl w:val="0"/>
        <w:pBdr>
          <w:top w:val="nil"/>
          <w:left w:val="nil"/>
          <w:bottom w:val="nil"/>
          <w:right w:val="nil"/>
          <w:between w:val="nil"/>
        </w:pBdr>
        <w:spacing w:line="240" w:lineRule="auto"/>
        <w:rPr>
          <w:color w:val="000000"/>
        </w:rPr>
      </w:pPr>
    </w:p>
    <w:p w14:paraId="08CC94E4"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Given the large role of type 2 diabetes prevalence in causing burden, more attention to the primary prevention of type 2 diabetes is of utmost importance. The deleterious effects of the main type 2 diabetes risk factors here addressed—excess weight, dietary risks, tobacco, physical inactivity, and air pollution—are well documented in systematic reviews of multiple cohort studies.9,22,23 </w:t>
      </w:r>
    </w:p>
    <w:p w14:paraId="2B78956B"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w:t>
      </w:r>
    </w:p>
    <w:p w14:paraId="4C08F240"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Low agency (ie, requiring little or no personal effort), population-based interventions such as taxes and incentives, combined with expanded health education to combat diabetes risk factors, seem to offer the greatest promise of success.28, 29</w:t>
      </w:r>
    </w:p>
    <w:p w14:paraId="0E426CED" w14:textId="77777777" w:rsidR="00C266A5" w:rsidRDefault="00C266A5" w:rsidP="00C266A5">
      <w:pPr>
        <w:widowControl w:val="0"/>
        <w:pBdr>
          <w:top w:val="nil"/>
          <w:left w:val="nil"/>
          <w:bottom w:val="nil"/>
          <w:right w:val="nil"/>
          <w:between w:val="nil"/>
        </w:pBdr>
        <w:spacing w:line="240" w:lineRule="auto"/>
        <w:rPr>
          <w:color w:val="000000"/>
        </w:rPr>
      </w:pPr>
    </w:p>
    <w:p w14:paraId="25597440"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DOI:https://doi.org/10.1016/S2213-8587(22)00186-3</w:t>
      </w:r>
    </w:p>
    <w:p w14:paraId="73CD7EE8"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https://www.thelancet.com/journals/landia/article/PIIS2213-8587(22)00186-3/fulltext</w:t>
      </w:r>
    </w:p>
  </w:comment>
  <w:comment w:id="560" w:author="Anelise Szortyka" w:date="2023-11-26T23:49:00Z" w:initials="">
    <w:p w14:paraId="2D8A8B4F"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National, regional, and global trends in fasting plasma glucose and diabetes prevalence since 1980: systematic analysis of health examination surveys and epidemiological studies with 370 country-years and 2·7 million participants</w:t>
      </w:r>
    </w:p>
    <w:p w14:paraId="370F2772"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(Danaei G, 2011)</w:t>
      </w:r>
    </w:p>
    <w:p w14:paraId="5B6920C5" w14:textId="77777777" w:rsidR="00C266A5" w:rsidRDefault="00C266A5" w:rsidP="00C266A5">
      <w:pPr>
        <w:widowControl w:val="0"/>
        <w:pBdr>
          <w:top w:val="nil"/>
          <w:left w:val="nil"/>
          <w:bottom w:val="nil"/>
          <w:right w:val="nil"/>
          <w:between w:val="nil"/>
        </w:pBdr>
        <w:spacing w:line="240" w:lineRule="auto"/>
        <w:rPr>
          <w:color w:val="000000"/>
        </w:rPr>
      </w:pPr>
    </w:p>
    <w:p w14:paraId="6B1B1608"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Therefore, primary prevention of</w:t>
      </w:r>
    </w:p>
    <w:p w14:paraId="09292366"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dysglycaemia will need weight control, physical activity,</w:t>
      </w:r>
    </w:p>
    <w:p w14:paraId="0A3FC884"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and improved diet quality. Such interventions are diffi cult</w:t>
      </w:r>
    </w:p>
    <w:p w14:paraId="4BFC15DE"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to implement within populations and will not aff ect</w:t>
      </w:r>
    </w:p>
    <w:p w14:paraId="20DFBC0B"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diabetes incidence in the short term. Therefore, health</w:t>
      </w:r>
    </w:p>
    <w:p w14:paraId="423DB608"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systems in most countries will inevitably have to develop</w:t>
      </w:r>
    </w:p>
    <w:p w14:paraId="547D280C"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programmes to improve detection and management of</w:t>
      </w:r>
    </w:p>
    <w:p w14:paraId="607637B6"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diabetes to slow progression to microvascular and</w:t>
      </w:r>
    </w:p>
    <w:p w14:paraId="32443BC7"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macrovascular complications.</w:t>
      </w:r>
    </w:p>
    <w:p w14:paraId="7EB60207" w14:textId="77777777" w:rsidR="00C266A5" w:rsidRDefault="00C266A5" w:rsidP="00C266A5">
      <w:pPr>
        <w:widowControl w:val="0"/>
        <w:pBdr>
          <w:top w:val="nil"/>
          <w:left w:val="nil"/>
          <w:bottom w:val="nil"/>
          <w:right w:val="nil"/>
          <w:between w:val="nil"/>
        </w:pBdr>
        <w:spacing w:line="240" w:lineRule="auto"/>
        <w:rPr>
          <w:color w:val="000000"/>
        </w:rPr>
      </w:pPr>
    </w:p>
    <w:p w14:paraId="2778C459" w14:textId="77777777" w:rsidR="00C266A5" w:rsidRDefault="00C266A5" w:rsidP="00C266A5">
      <w:pPr>
        <w:widowControl w:val="0"/>
        <w:pBdr>
          <w:top w:val="nil"/>
          <w:left w:val="nil"/>
          <w:bottom w:val="nil"/>
          <w:right w:val="nil"/>
          <w:between w:val="nil"/>
        </w:pBdr>
        <w:spacing w:line="240" w:lineRule="auto"/>
        <w:rPr>
          <w:color w:val="000000"/>
        </w:rPr>
      </w:pPr>
    </w:p>
    <w:p w14:paraId="5F116345"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doi: 10.1016/S0140-6736(11)60679-X.</w:t>
      </w:r>
    </w:p>
    <w:p w14:paraId="391A3F35"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Disponível em: https://pubmed.ncbi.nlm.nih.gov/21705069/</w:t>
      </w:r>
    </w:p>
    <w:p w14:paraId="3EF7B8BC"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e</w:t>
      </w:r>
    </w:p>
    <w:p w14:paraId="4076CE07"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https://www.redheracles.net/media/upload/research/pdf/217050691390231228.pdf</w:t>
      </w:r>
    </w:p>
  </w:comment>
  <w:comment w:id="561" w:author="Anelise Szortyka" w:date="2023-11-26T23:55:00Z" w:initials="">
    <w:p w14:paraId="28CAB232"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Pan American Health Organization. Ultra-processed food and drink products in Latin America: Trends, impact on obesity, policy implications. Washington, DC: PAHO, 2015.</w:t>
      </w:r>
    </w:p>
    <w:p w14:paraId="0322DEDE" w14:textId="77777777" w:rsidR="00C266A5" w:rsidRDefault="00C266A5" w:rsidP="00C266A5">
      <w:pPr>
        <w:widowControl w:val="0"/>
        <w:pBdr>
          <w:top w:val="nil"/>
          <w:left w:val="nil"/>
          <w:bottom w:val="nil"/>
          <w:right w:val="nil"/>
          <w:between w:val="nil"/>
        </w:pBdr>
        <w:spacing w:line="240" w:lineRule="auto"/>
        <w:rPr>
          <w:color w:val="000000"/>
        </w:rPr>
      </w:pPr>
    </w:p>
    <w:p w14:paraId="6BCC8EB0"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PAHO identifies the current environment as one that causes overweight and obesity. It emphasizes the central importance of diet as well as trade and agriculture policies in determining the quality of food supplies and thus of dietary patterns. Its recommendations include fiscal policies and other incentives for increased production and consumption of healthy food; the regulation of marketing of unhealthy food; better labeling of processed food and drink products; and improvement of school food and increased physical activity among schoolchildren.</w:t>
      </w:r>
    </w:p>
    <w:p w14:paraId="218ADDF1" w14:textId="77777777" w:rsidR="00C266A5" w:rsidRDefault="00C266A5" w:rsidP="00C266A5">
      <w:pPr>
        <w:widowControl w:val="0"/>
        <w:pBdr>
          <w:top w:val="nil"/>
          <w:left w:val="nil"/>
          <w:bottom w:val="nil"/>
          <w:right w:val="nil"/>
          <w:between w:val="nil"/>
        </w:pBdr>
        <w:spacing w:line="240" w:lineRule="auto"/>
        <w:rPr>
          <w:color w:val="000000"/>
        </w:rPr>
      </w:pPr>
    </w:p>
    <w:p w14:paraId="67713599"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Disponível em: https://iris.paho.org/handle/10665.2/7699</w:t>
      </w:r>
    </w:p>
  </w:comment>
  <w:comment w:id="562" w:author="Anelise Szortyka" w:date="2023-11-27T00:01:00Z" w:initials="">
    <w:p w14:paraId="7D22209F"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 xml:space="preserve">An effectiveness hierarchy of preventive interventions: neglected paradigm or self-evident truth? </w:t>
      </w:r>
    </w:p>
    <w:p w14:paraId="214A5F23"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(Capewell &amp; Capewell, 2018)</w:t>
      </w:r>
    </w:p>
    <w:p w14:paraId="3D30806E" w14:textId="77777777" w:rsidR="00C266A5" w:rsidRDefault="00C266A5" w:rsidP="00C266A5">
      <w:pPr>
        <w:widowControl w:val="0"/>
        <w:pBdr>
          <w:top w:val="nil"/>
          <w:left w:val="nil"/>
          <w:bottom w:val="nil"/>
          <w:right w:val="nil"/>
          <w:between w:val="nil"/>
        </w:pBdr>
        <w:spacing w:line="240" w:lineRule="auto"/>
        <w:rPr>
          <w:color w:val="000000"/>
        </w:rPr>
      </w:pPr>
    </w:p>
    <w:p w14:paraId="08BBD714"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NCD prevention strategies are now prioritizing four major risk factors: tobacco, poor diet, physical inactivity and alcohol.1–3 However, there is debate about the most effective approaches to prevention. Many countries have prioritized ‘downstream’ approaches targeting individuals (such as screening to detect high risk patients, personal advice, primary prevention medications and ‘nudge’).3 These highly visible strategies are politically less challenging than ‘upstream’ population-wide policy interventions (such as legislation, regulation, taxation or subsidies.1–3) However, the growing effectiveness evidence clearly points ‘upstream’.4</w:t>
      </w:r>
    </w:p>
    <w:p w14:paraId="2936C8F3" w14:textId="77777777" w:rsidR="00C266A5" w:rsidRDefault="00C266A5" w:rsidP="00C266A5">
      <w:pPr>
        <w:widowControl w:val="0"/>
        <w:pBdr>
          <w:top w:val="nil"/>
          <w:left w:val="nil"/>
          <w:bottom w:val="nil"/>
          <w:right w:val="nil"/>
          <w:between w:val="nil"/>
        </w:pBdr>
        <w:spacing w:line="240" w:lineRule="auto"/>
        <w:rPr>
          <w:color w:val="000000"/>
        </w:rPr>
      </w:pPr>
    </w:p>
    <w:p w14:paraId="35C7CBF9"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DOI: 10.1093/pubmed/fdx055</w:t>
      </w:r>
    </w:p>
    <w:p w14:paraId="4CE8E40D" w14:textId="77777777" w:rsidR="00C266A5" w:rsidRDefault="00C266A5" w:rsidP="00C266A5">
      <w:pPr>
        <w:widowControl w:val="0"/>
        <w:pBdr>
          <w:top w:val="nil"/>
          <w:left w:val="nil"/>
          <w:bottom w:val="nil"/>
          <w:right w:val="nil"/>
          <w:between w:val="nil"/>
        </w:pBdr>
        <w:spacing w:line="240" w:lineRule="auto"/>
        <w:rPr>
          <w:color w:val="000000"/>
        </w:rPr>
      </w:pPr>
    </w:p>
    <w:p w14:paraId="1D81A356"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https://doi.org/10.1093/pubmed/fdx055 </w:t>
      </w:r>
    </w:p>
    <w:p w14:paraId="1163E134" w14:textId="77777777" w:rsidR="00C266A5" w:rsidRDefault="00C266A5" w:rsidP="00C266A5">
      <w:pPr>
        <w:widowControl w:val="0"/>
        <w:pBdr>
          <w:top w:val="nil"/>
          <w:left w:val="nil"/>
          <w:bottom w:val="nil"/>
          <w:right w:val="nil"/>
          <w:between w:val="nil"/>
        </w:pBdr>
        <w:spacing w:line="240" w:lineRule="auto"/>
        <w:rPr>
          <w:color w:val="000000"/>
        </w:rPr>
      </w:pPr>
    </w:p>
    <w:p w14:paraId="3FC33BE4"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Disponível em: https://pubmed.ncbi.nlm.nih.gov/28525612/</w:t>
      </w:r>
    </w:p>
  </w:comment>
  <w:comment w:id="563" w:author="Anelise Szortyka" w:date="2023-11-27T00:06:00Z" w:initials="">
    <w:p w14:paraId="3FDD75EA"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The burden of diabetes and hyperglycemia in Brazil-past and present: findings from the Global Burden of Disease Study 2015</w:t>
      </w:r>
    </w:p>
    <w:p w14:paraId="2E0174EA"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(Duncan BB, 2017)</w:t>
      </w:r>
    </w:p>
    <w:p w14:paraId="08EF05DC" w14:textId="77777777" w:rsidR="00C266A5" w:rsidRDefault="00C266A5" w:rsidP="00C266A5">
      <w:pPr>
        <w:widowControl w:val="0"/>
        <w:pBdr>
          <w:top w:val="nil"/>
          <w:left w:val="nil"/>
          <w:bottom w:val="nil"/>
          <w:right w:val="nil"/>
          <w:between w:val="nil"/>
        </w:pBdr>
        <w:spacing w:line="240" w:lineRule="auto"/>
        <w:rPr>
          <w:color w:val="000000"/>
        </w:rPr>
      </w:pPr>
    </w:p>
    <w:p w14:paraId="54C07C06"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Figure 4 shows the contribution, in DALYs, of each diabetes risk factor identified by the GBD 2015. High body mass index, dietary risks (principally low whole grain and low nuts and seeds consumption, and high processed meat consumption), and low physical activity were the most important risk factors for diabetes.</w:t>
      </w:r>
    </w:p>
    <w:p w14:paraId="7762C75F"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w:t>
      </w:r>
    </w:p>
    <w:p w14:paraId="23877582"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 xml:space="preserve">Recent efforts led by the Ministry of Health in Brazil, such as the new nutritional guidelines [19], and efforts at all levels of government to stimulate greater physical activity in leisure e and in commuting to and from the workplace merit support and need to be expanded. </w:t>
      </w:r>
    </w:p>
    <w:p w14:paraId="1EB3C895" w14:textId="77777777" w:rsidR="00C266A5" w:rsidRDefault="00C266A5" w:rsidP="00C266A5">
      <w:pPr>
        <w:widowControl w:val="0"/>
        <w:pBdr>
          <w:top w:val="nil"/>
          <w:left w:val="nil"/>
          <w:bottom w:val="nil"/>
          <w:right w:val="nil"/>
          <w:between w:val="nil"/>
        </w:pBdr>
        <w:spacing w:line="240" w:lineRule="auto"/>
        <w:rPr>
          <w:color w:val="000000"/>
        </w:rPr>
      </w:pPr>
    </w:p>
    <w:p w14:paraId="7222B320"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Disponível em: https://dmsjournal.biomedcentral.com/articles/10.1186/s13098-017-0216-2</w:t>
      </w:r>
    </w:p>
  </w:comment>
  <w:comment w:id="564" w:author="Anelise Szortyka" w:date="2023-11-27T00:26:00Z" w:initials="">
    <w:p w14:paraId="383EB8E7"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Health effects of dietary risks in 195 countries, 1990–2017: a systematic analysis for the Global Burden of Disease Study 2017. The Lancet. 2019;393(10184).</w:t>
      </w:r>
    </w:p>
    <w:p w14:paraId="59484D82"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(Afshin A, Sur PJ, Fay KA, Cornaby L, Ferrara G, Salama JS, et al., 2019)</w:t>
      </w:r>
    </w:p>
    <w:p w14:paraId="45D25B07" w14:textId="77777777" w:rsidR="00C266A5" w:rsidRDefault="00C266A5" w:rsidP="00C266A5">
      <w:pPr>
        <w:widowControl w:val="0"/>
        <w:pBdr>
          <w:top w:val="nil"/>
          <w:left w:val="nil"/>
          <w:bottom w:val="nil"/>
          <w:right w:val="nil"/>
          <w:between w:val="nil"/>
        </w:pBdr>
        <w:spacing w:line="240" w:lineRule="auto"/>
        <w:rPr>
          <w:color w:val="000000"/>
        </w:rPr>
      </w:pPr>
    </w:p>
    <w:p w14:paraId="31FAFD7A"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In 2017, 11 million (95% uncertainty interval [UI] 10–12) deaths and 255 million (234–274) DALYs were attributable to dietary risk factors.</w:t>
      </w:r>
    </w:p>
    <w:p w14:paraId="04DAF44F" w14:textId="77777777" w:rsidR="00C266A5" w:rsidRDefault="00C266A5" w:rsidP="00C266A5">
      <w:pPr>
        <w:widowControl w:val="0"/>
        <w:pBdr>
          <w:top w:val="nil"/>
          <w:left w:val="nil"/>
          <w:bottom w:val="nil"/>
          <w:right w:val="nil"/>
          <w:between w:val="nil"/>
        </w:pBdr>
        <w:spacing w:line="240" w:lineRule="auto"/>
        <w:rPr>
          <w:color w:val="000000"/>
        </w:rPr>
      </w:pPr>
    </w:p>
    <w:p w14:paraId="5EDB3D02"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DOI:https://doi.org/10.1016/S0140-6736(19)30041-8</w:t>
      </w:r>
    </w:p>
    <w:p w14:paraId="1BC06C6A"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Disponível em: https://www.thelancet.com/article/S0140-6736(19)30041-8/fulltext</w:t>
      </w:r>
    </w:p>
  </w:comment>
  <w:comment w:id="565" w:author="Anelise Szortyka" w:date="2023-09-26T03:32:00Z" w:initials="">
    <w:p w14:paraId="400BED8F"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Exposure to and Burden of Major Non-Communicable Disease Risk Factors in Brazil and its States, 1990-2019: The Global Burden of Disease Study</w:t>
      </w:r>
    </w:p>
    <w:p w14:paraId="24A552A1"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Stein C et al, 2022</w:t>
      </w:r>
    </w:p>
    <w:p w14:paraId="755FAF7F"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disponível em: https://pubmed.ncbi.nlm.nih.gov/35107511/</w:t>
      </w:r>
    </w:p>
    <w:p w14:paraId="72DC8023" w14:textId="77777777" w:rsidR="00C266A5" w:rsidRDefault="00C266A5" w:rsidP="00C266A5">
      <w:pPr>
        <w:widowControl w:val="0"/>
        <w:pBdr>
          <w:top w:val="nil"/>
          <w:left w:val="nil"/>
          <w:bottom w:val="nil"/>
          <w:right w:val="nil"/>
          <w:between w:val="nil"/>
        </w:pBdr>
        <w:spacing w:line="240" w:lineRule="auto"/>
        <w:rPr>
          <w:color w:val="000000"/>
        </w:rPr>
      </w:pPr>
    </w:p>
    <w:p w14:paraId="102CB93A"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The pattern of change observed for metabolic risk factors (lower panel) was almost uniformly unfavorable, led by that of population exposure of high BMI, with an increase of (110.2%, UI: 78.6 - 161.7), followed by high fasting plasma glucose (15.1%, UI: 9.3 - 21.2), kidney dysfunction (12.0%, UI: 8.4 - 17.2), high LDC-c (11.8%, UI: 6.9 - 17.2), and high systolic blood pressure (0.7%, UI: -6.9 - 8.3).</w:t>
      </w:r>
    </w:p>
  </w:comment>
  <w:comment w:id="566" w:author="Anelise Szortyka" w:date="2023-09-26T03:33:00Z" w:initials="">
    <w:p w14:paraId="1ECA98F3"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Ver figura 1</w:t>
      </w:r>
    </w:p>
  </w:comment>
  <w:comment w:id="567" w:author="Anelise Szortyka" w:date="2023-09-26T02:47:00Z" w:initials="">
    <w:p w14:paraId="5D5A6290"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tabela da página 4 de </w:t>
      </w:r>
    </w:p>
    <w:p w14:paraId="6F8428AB"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COUNTRY SNAPSHOT</w:t>
      </w:r>
    </w:p>
    <w:p w14:paraId="3C1919B7"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of Diabetes Prevention</w:t>
      </w:r>
    </w:p>
    <w:p w14:paraId="29FC430B"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and Control in the Americas</w:t>
      </w:r>
    </w:p>
    <w:p w14:paraId="4DA4D45D" w14:textId="77777777" w:rsidR="00C266A5" w:rsidRDefault="00C266A5" w:rsidP="00C266A5">
      <w:pPr>
        <w:widowControl w:val="0"/>
        <w:pBdr>
          <w:top w:val="nil"/>
          <w:left w:val="nil"/>
          <w:bottom w:val="nil"/>
          <w:right w:val="nil"/>
          <w:between w:val="nil"/>
        </w:pBdr>
        <w:spacing w:line="240" w:lineRule="auto"/>
        <w:rPr>
          <w:color w:val="000000"/>
        </w:rPr>
      </w:pPr>
    </w:p>
    <w:p w14:paraId="4773C5AF"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Disponível em: https://iris.paho.org/bitstream/handle/10665.2/55326/PAHONMHNV210041_eng.pdf?sequence=1&amp;isAllowed=y</w:t>
      </w:r>
    </w:p>
  </w:comment>
  <w:comment w:id="568" w:author="Bruce Duncan" w:date="2023-08-31T16:21:00Z" w:initials="">
    <w:p w14:paraId="3F739281"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When we talk of burden within a country, it´s best to use all-cause, as that´s the real burden a country feels. All-cause burden is not shrinking!</w:t>
      </w:r>
    </w:p>
  </w:comment>
  <w:comment w:id="569" w:author="Anelise Szortyka" w:date="2023-09-27T00:45:00Z" w:initials="">
    <w:p w14:paraId="4FC84717"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discutir com rita</w:t>
      </w:r>
    </w:p>
  </w:comment>
  <w:comment w:id="570" w:author="Anelise Szortyka" w:date="2023-11-27T00:27:00Z" w:initials="">
    <w:p w14:paraId="515C0A3B"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The global burden of disease attributable to high fasting plasma glucose in 204 countries and territories, 1990-2019: An updated analysis for the Global Burden of Disease Study 2019. </w:t>
      </w:r>
    </w:p>
    <w:p w14:paraId="53016135"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Diabetes Metab Res Rev. 2022 Nov;38(8):e3572.  Epub 2022 Sep 3. PMID: 36001650.</w:t>
      </w:r>
    </w:p>
    <w:p w14:paraId="76FB1E0B"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(Liang R, Feng X, Shi D, Yang M, Yu L, Liu W, Zhou M, Wang X, Qiu W, Fan L, Wang B, Chen W., 2022)</w:t>
      </w:r>
    </w:p>
    <w:p w14:paraId="1ABC8C80" w14:textId="77777777" w:rsidR="00C266A5" w:rsidRDefault="00C266A5" w:rsidP="00C266A5">
      <w:pPr>
        <w:widowControl w:val="0"/>
        <w:pBdr>
          <w:top w:val="nil"/>
          <w:left w:val="nil"/>
          <w:bottom w:val="nil"/>
          <w:right w:val="nil"/>
          <w:between w:val="nil"/>
        </w:pBdr>
        <w:spacing w:line="240" w:lineRule="auto"/>
        <w:rPr>
          <w:color w:val="000000"/>
        </w:rPr>
      </w:pPr>
    </w:p>
    <w:p w14:paraId="4E66D1C2"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The age-standardized rate of DALYs showed an increasing trend, particularly in males and in regions with middle SDI or below.</w:t>
      </w:r>
    </w:p>
    <w:p w14:paraId="5989CF59" w14:textId="77777777" w:rsidR="00C266A5" w:rsidRDefault="00C266A5" w:rsidP="00C266A5">
      <w:pPr>
        <w:widowControl w:val="0"/>
        <w:pBdr>
          <w:top w:val="nil"/>
          <w:left w:val="nil"/>
          <w:bottom w:val="nil"/>
          <w:right w:val="nil"/>
          <w:between w:val="nil"/>
        </w:pBdr>
        <w:spacing w:line="240" w:lineRule="auto"/>
        <w:rPr>
          <w:color w:val="000000"/>
        </w:rPr>
      </w:pPr>
    </w:p>
    <w:p w14:paraId="16E47B4D"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doi: 10.1002/dmrr.3572.</w:t>
      </w:r>
    </w:p>
  </w:comment>
  <w:comment w:id="571" w:author="Anelise Szortyka" w:date="2023-11-27T00:35:00Z" w:initials="">
    <w:p w14:paraId="565AF703"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Global disease burden of stroke attributable to high fasting plasma glucose in 204 countries and territories from 1990 to 2019: An analysis of the Global Burden of Disease Study</w:t>
      </w:r>
    </w:p>
    <w:p w14:paraId="7AC31736"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(Liu Y, 2022)</w:t>
      </w:r>
    </w:p>
    <w:p w14:paraId="295E6CC1" w14:textId="77777777" w:rsidR="00C266A5" w:rsidRDefault="00C266A5" w:rsidP="00C266A5">
      <w:pPr>
        <w:widowControl w:val="0"/>
        <w:pBdr>
          <w:top w:val="nil"/>
          <w:left w:val="nil"/>
          <w:bottom w:val="nil"/>
          <w:right w:val="nil"/>
          <w:between w:val="nil"/>
        </w:pBdr>
        <w:spacing w:line="240" w:lineRule="auto"/>
        <w:rPr>
          <w:color w:val="000000"/>
        </w:rPr>
      </w:pPr>
    </w:p>
    <w:p w14:paraId="267EDE97"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The ASDRs* of HFPG‐attributable stroke in lower sociodemographic index (SDI) regions surpassed those in higher SDI regions in the past three decades.</w:t>
      </w:r>
    </w:p>
    <w:p w14:paraId="6C2DFC5A" w14:textId="77777777" w:rsidR="00C266A5" w:rsidRDefault="00C266A5" w:rsidP="00C266A5">
      <w:pPr>
        <w:widowControl w:val="0"/>
        <w:pBdr>
          <w:top w:val="nil"/>
          <w:left w:val="nil"/>
          <w:bottom w:val="nil"/>
          <w:right w:val="nil"/>
          <w:between w:val="nil"/>
        </w:pBdr>
        <w:spacing w:line="240" w:lineRule="auto"/>
        <w:rPr>
          <w:color w:val="000000"/>
        </w:rPr>
      </w:pPr>
    </w:p>
    <w:p w14:paraId="3B36FD0F"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*ASDRs: age-standardised rate of DALYs</w:t>
      </w:r>
    </w:p>
    <w:p w14:paraId="479705BC" w14:textId="77777777" w:rsidR="00C266A5" w:rsidRDefault="00C266A5" w:rsidP="00C266A5">
      <w:pPr>
        <w:widowControl w:val="0"/>
        <w:pBdr>
          <w:top w:val="nil"/>
          <w:left w:val="nil"/>
          <w:bottom w:val="nil"/>
          <w:right w:val="nil"/>
          <w:between w:val="nil"/>
        </w:pBdr>
        <w:spacing w:line="240" w:lineRule="auto"/>
        <w:rPr>
          <w:color w:val="000000"/>
        </w:rPr>
      </w:pPr>
    </w:p>
    <w:p w14:paraId="07C3DC9C"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doi: 10.1111/1753-0407.13299</w:t>
      </w:r>
    </w:p>
    <w:p w14:paraId="7FF301F1"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Disponível em: https://www.ncbi.nlm.nih.gov/pmc/articles/PMC9426282/</w:t>
      </w:r>
    </w:p>
  </w:comment>
  <w:comment w:id="572" w:author="Anelise Szortyka" w:date="2023-11-27T00:46:00Z" w:initials="">
    <w:p w14:paraId="289E8060"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Estimates and trends of the global burden of NASH-related liver cancer attributable to high fasting plasma glucose in 1990–2019: analysis of data from the 2019 Global Burden of Disease Study</w:t>
      </w:r>
    </w:p>
    <w:p w14:paraId="63AFA63C"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(Ziyi Li, Na Yang, Liyun He, Jialu Wang, Fan Ping, Wei Li, Lingling Xu, Huabing Zhang &amp; Yuxiu Li, 2023)</w:t>
      </w:r>
    </w:p>
    <w:p w14:paraId="648930F3" w14:textId="77777777" w:rsidR="00C266A5" w:rsidRDefault="00C266A5" w:rsidP="00C266A5">
      <w:pPr>
        <w:widowControl w:val="0"/>
        <w:pBdr>
          <w:top w:val="nil"/>
          <w:left w:val="nil"/>
          <w:bottom w:val="nil"/>
          <w:right w:val="nil"/>
          <w:between w:val="nil"/>
        </w:pBdr>
        <w:spacing w:line="240" w:lineRule="auto"/>
        <w:rPr>
          <w:color w:val="000000"/>
        </w:rPr>
      </w:pPr>
    </w:p>
    <w:p w14:paraId="7E27BC5B"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The age-standardized death and DALY rates of NASH-related liver cancer attributable to HFPG increased from 1990 to 2019. The corresponding EAPCs* were 0.69 (95% UI 0.48–0.89), and 0.30 (95% UI 0.05–0.56), respectively. This increasing pattern was most obvious in the high- and low-SDI regions. The age-standardized mortality and DALYs rate of NASH-related liver cancer attributable to HFPG varies considerably worldwide, with the middle SDI region having the highest death and DALY rates in 2019 (DALY 0.96 [95% UI 0.23–2.18]; death 0.05 [95% UI 0.01–0.11]).</w:t>
      </w:r>
    </w:p>
    <w:p w14:paraId="5571E658"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Conclusion</w:t>
      </w:r>
    </w:p>
    <w:p w14:paraId="0D9E9E68"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The burden of NASH-related liver cancer attributable to HFPG has increased over the past three decades, particularly in regions with high and low SDI.</w:t>
      </w:r>
    </w:p>
    <w:p w14:paraId="192FA67E" w14:textId="77777777" w:rsidR="00C266A5" w:rsidRDefault="00C266A5" w:rsidP="00C266A5">
      <w:pPr>
        <w:widowControl w:val="0"/>
        <w:pBdr>
          <w:top w:val="nil"/>
          <w:left w:val="nil"/>
          <w:bottom w:val="nil"/>
          <w:right w:val="nil"/>
          <w:between w:val="nil"/>
        </w:pBdr>
        <w:spacing w:line="240" w:lineRule="auto"/>
        <w:rPr>
          <w:color w:val="000000"/>
        </w:rPr>
      </w:pPr>
    </w:p>
    <w:p w14:paraId="5412F7C7"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*EAPCs: estimated annual percentage changes </w:t>
      </w:r>
    </w:p>
    <w:p w14:paraId="76B87C7C" w14:textId="77777777" w:rsidR="00C266A5" w:rsidRDefault="00C266A5" w:rsidP="00C266A5">
      <w:pPr>
        <w:widowControl w:val="0"/>
        <w:pBdr>
          <w:top w:val="nil"/>
          <w:left w:val="nil"/>
          <w:bottom w:val="nil"/>
          <w:right w:val="nil"/>
          <w:between w:val="nil"/>
        </w:pBdr>
        <w:spacing w:line="240" w:lineRule="auto"/>
        <w:rPr>
          <w:color w:val="000000"/>
        </w:rPr>
      </w:pPr>
    </w:p>
    <w:p w14:paraId="1E8C902B"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Disponível em: https://dmsjournal.biomedcentral.com/articles/10.1186/s13098-022-00976-w</w:t>
      </w:r>
    </w:p>
  </w:comment>
  <w:comment w:id="573" w:author="Anelise Szortyka" w:date="2023-11-27T00:50:00Z" w:initials="">
    <w:p w14:paraId="1183837C"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Longitudinal changes in fasting plasma glucose are associated with risk of cancer mortality: A Chinese cohort study. </w:t>
      </w:r>
    </w:p>
    <w:p w14:paraId="7D57F8EB"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Cancer Med. 2021;10(15)</w:t>
      </w:r>
    </w:p>
    <w:p w14:paraId="32F55D83"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(Wu M, Lu J, Yang Z, Shen P, Yu Z, Tang M, et al., 2021)</w:t>
      </w:r>
    </w:p>
    <w:p w14:paraId="0A113419" w14:textId="77777777" w:rsidR="00C266A5" w:rsidRDefault="00C266A5" w:rsidP="00C266A5">
      <w:pPr>
        <w:widowControl w:val="0"/>
        <w:pBdr>
          <w:top w:val="nil"/>
          <w:left w:val="nil"/>
          <w:bottom w:val="nil"/>
          <w:right w:val="nil"/>
          <w:between w:val="nil"/>
        </w:pBdr>
        <w:spacing w:line="240" w:lineRule="auto"/>
        <w:rPr>
          <w:color w:val="000000"/>
        </w:rPr>
      </w:pPr>
    </w:p>
    <w:p w14:paraId="51085DD3"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Subjects who had an impaired fasting glucose or diabetes suffered a higher risk of total mortality than subjects who had a normal fasting glucose (HRs and 95% CIs: 1.17 [1.01–1.35], 1.30 [1.10–1.53], respectively).</w:t>
      </w:r>
    </w:p>
    <w:p w14:paraId="49045114" w14:textId="77777777" w:rsidR="00C266A5" w:rsidRDefault="00C266A5" w:rsidP="00C266A5">
      <w:pPr>
        <w:widowControl w:val="0"/>
        <w:pBdr>
          <w:top w:val="nil"/>
          <w:left w:val="nil"/>
          <w:bottom w:val="nil"/>
          <w:right w:val="nil"/>
          <w:between w:val="nil"/>
        </w:pBdr>
        <w:spacing w:line="240" w:lineRule="auto"/>
        <w:rPr>
          <w:color w:val="000000"/>
        </w:rPr>
      </w:pPr>
    </w:p>
    <w:p w14:paraId="45A7358C"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Disponível em: https://onlinelibrary.wiley.com/doi/full/10.1002/cam4.4070</w:t>
      </w:r>
    </w:p>
  </w:comment>
  <w:comment w:id="574" w:author="Anelise Szortyka" w:date="2023-11-27T00:47:00Z" w:initials="">
    <w:p w14:paraId="3ABE0810"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Global disease burden of stroke attributable to high fasting plasma glucose in 204 countries and territories from 1990 to 2019: An analysis of the Global Burden of Disease Study</w:t>
      </w:r>
    </w:p>
    <w:p w14:paraId="27481D3D"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(Liu Y, 2022)</w:t>
      </w:r>
    </w:p>
    <w:p w14:paraId="14967552" w14:textId="77777777" w:rsidR="00C266A5" w:rsidRDefault="00C266A5" w:rsidP="00C266A5">
      <w:pPr>
        <w:widowControl w:val="0"/>
        <w:pBdr>
          <w:top w:val="nil"/>
          <w:left w:val="nil"/>
          <w:bottom w:val="nil"/>
          <w:right w:val="nil"/>
          <w:between w:val="nil"/>
        </w:pBdr>
        <w:spacing w:line="240" w:lineRule="auto"/>
        <w:rPr>
          <w:color w:val="000000"/>
        </w:rPr>
      </w:pPr>
    </w:p>
    <w:p w14:paraId="6B1F7B31"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During the past 30 years, globally, the disease burden of stroke burden has decreased substantially; however, the disease burden of stroke attributable to high fasting plasma glucose (HFPG) failed to achieve a significant decline. The population‐attributable fraction of HFPG for stroke burden has been increasing across different regions regardless of the sociodemographic index (SDI) of each region.</w:t>
      </w:r>
    </w:p>
    <w:p w14:paraId="31C5EDAE" w14:textId="77777777" w:rsidR="00C266A5" w:rsidRDefault="00C266A5" w:rsidP="00C266A5">
      <w:pPr>
        <w:widowControl w:val="0"/>
        <w:pBdr>
          <w:top w:val="nil"/>
          <w:left w:val="nil"/>
          <w:bottom w:val="nil"/>
          <w:right w:val="nil"/>
          <w:between w:val="nil"/>
        </w:pBdr>
        <w:spacing w:line="240" w:lineRule="auto"/>
        <w:rPr>
          <w:color w:val="000000"/>
        </w:rPr>
      </w:pPr>
    </w:p>
    <w:p w14:paraId="113BEED3"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doi: 10.1111/1753-0407.13299</w:t>
      </w:r>
    </w:p>
    <w:p w14:paraId="4345DA7C"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Disponível em: https://www.ncbi.nlm.nih.gov/pmc/articles/PMC9426282/</w:t>
      </w:r>
    </w:p>
  </w:comment>
  <w:comment w:id="575" w:author="Bruce Duncan" w:date="2023-08-31T16:25:00Z" w:initials="">
    <w:p w14:paraId="69DBABF9"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Somewhere in supplementary materials you should show the number of studies for each country for fatal and for non-fatal events.</w:t>
      </w:r>
    </w:p>
    <w:p w14:paraId="2B6162FF" w14:textId="77777777" w:rsidR="00C266A5" w:rsidRDefault="00C266A5" w:rsidP="00C266A5">
      <w:pPr>
        <w:widowControl w:val="0"/>
        <w:pBdr>
          <w:top w:val="nil"/>
          <w:left w:val="nil"/>
          <w:bottom w:val="nil"/>
          <w:right w:val="nil"/>
          <w:between w:val="nil"/>
        </w:pBdr>
        <w:spacing w:line="240" w:lineRule="auto"/>
        <w:rPr>
          <w:color w:val="000000"/>
        </w:rPr>
      </w:pPr>
    </w:p>
    <w:p w14:paraId="521FADEC"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Will we need to include a GATHER statement? Any other statement? Do the instructions speak to this?</w:t>
      </w:r>
    </w:p>
  </w:comment>
  <w:comment w:id="576" w:author="Bruce Duncan" w:date="2023-08-31T16:26:00Z" w:initials="">
    <w:p w14:paraId="2460160C"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Complicated to use "primary", as most of the data sources, such a mortality registries such as the SIM, are secondary ones, i.e., done for some other purpose.</w:t>
      </w:r>
    </w:p>
  </w:comment>
  <w:comment w:id="577" w:author="Bruce Duncan" w:date="2023-08-31T16:28:00Z" w:initials="">
    <w:p w14:paraId="153A7FA3"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Seems like the last two paragraphs should be merged into one conclusion paragraph.</w:t>
      </w:r>
    </w:p>
  </w:comment>
  <w:comment w:id="578" w:author="Anelise Szortyka" w:date="2023-09-26T03:00:00Z" w:initials="">
    <w:p w14:paraId="003F4950"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ok</w:t>
      </w:r>
    </w:p>
  </w:comment>
  <w:comment w:id="579" w:author="Bruce Duncan" w:date="2023-08-31T16:27:00Z" w:initials="">
    <w:p w14:paraId="16EC4547"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This is not a measure of burden, rather of exposure.</w:t>
      </w:r>
    </w:p>
  </w:comment>
  <w:comment w:id="627" w:author="Bruce Duncan" w:date="2023-08-31T14:52:00Z" w:initials="">
    <w:p w14:paraId="6A965E09"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Need to put All ages SEV.</w:t>
      </w:r>
    </w:p>
    <w:p w14:paraId="25A26AB8"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Would be best if you could do a scale on each side of the graph, with SEV with min 5 max 15 on the right.</w:t>
      </w:r>
    </w:p>
  </w:comment>
  <w:comment w:id="630" w:author="Anelise Szortyka" w:date="2023-09-27T00:41:00Z" w:initials="">
    <w:p w14:paraId="62E4DA73" w14:textId="77777777" w:rsidR="00C266A5" w:rsidRDefault="00C266A5" w:rsidP="00C266A5">
      <w:pPr>
        <w:widowControl w:val="0"/>
        <w:pBdr>
          <w:top w:val="nil"/>
          <w:left w:val="nil"/>
          <w:bottom w:val="nil"/>
          <w:right w:val="nil"/>
          <w:between w:val="nil"/>
        </w:pBdr>
        <w:spacing w:line="240" w:lineRule="auto"/>
        <w:rPr>
          <w:color w:val="000000"/>
        </w:rPr>
      </w:pPr>
      <w:r>
        <w:rPr>
          <w:rFonts w:ascii="Arial" w:eastAsia="Arial" w:hAnsi="Arial" w:cs="Arial"/>
          <w:color w:val="000000"/>
        </w:rPr>
        <w:t>guris</w:t>
      </w:r>
    </w:p>
  </w:comment>
  <w:comment w:id="637" w:author="Bruce Duncan" w:date="2024-02-09T17:12:00Z" w:initials="BD">
    <w:p w14:paraId="39F162CF" w14:textId="77777777" w:rsidR="00B01C55" w:rsidRDefault="00B76C76" w:rsidP="00B01C55">
      <w:pPr>
        <w:pStyle w:val="Textodecomentrio"/>
      </w:pPr>
      <w:r>
        <w:rPr>
          <w:rStyle w:val="Refdecomentrio"/>
        </w:rPr>
        <w:annotationRef/>
      </w:r>
      <w:r w:rsidR="00B01C55">
        <w:t xml:space="preserve">It would be much more instructive, if possible, to create a separate vertical axis (to the right of each graph) for SEV, going from zero to ??. </w:t>
      </w:r>
    </w:p>
    <w:p w14:paraId="7C687417" w14:textId="77777777" w:rsidR="00B01C55" w:rsidRDefault="00B01C55" w:rsidP="00B01C55">
      <w:pPr>
        <w:pStyle w:val="Textodecomentrio"/>
      </w:pPr>
    </w:p>
    <w:p w14:paraId="655E1293" w14:textId="77777777" w:rsidR="00B01C55" w:rsidRDefault="00B01C55" w:rsidP="00B01C55">
      <w:pPr>
        <w:pStyle w:val="Textodecomentrio"/>
      </w:pPr>
      <w:r>
        <w:t>Where is SEV for all-ages?</w:t>
      </w:r>
    </w:p>
  </w:comment>
  <w:comment w:id="676" w:author="Bruce Duncan" w:date="2024-02-09T17:20:00Z" w:initials="BD">
    <w:p w14:paraId="1391F2A5" w14:textId="3786AAF1" w:rsidR="00146B4C" w:rsidRDefault="00146B4C" w:rsidP="00146B4C">
      <w:pPr>
        <w:pStyle w:val="Textodecomentrio"/>
      </w:pPr>
      <w:r>
        <w:rPr>
          <w:rStyle w:val="Refdecomentrio"/>
        </w:rPr>
        <w:annotationRef/>
      </w:r>
      <w:r>
        <w:t>See comment in the text.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C4CA8E9" w15:done="0"/>
  <w15:commentEx w15:paraId="0C65A643" w15:done="0"/>
  <w15:commentEx w15:paraId="54AA4091" w15:done="0"/>
  <w15:commentEx w15:paraId="49B0954E" w15:done="0"/>
  <w15:commentEx w15:paraId="5380867D" w15:done="0"/>
  <w15:commentEx w15:paraId="78EFDC7A" w15:done="0"/>
  <w15:commentEx w15:paraId="165CA2F0" w15:done="0"/>
  <w15:commentEx w15:paraId="022DEBF4" w15:done="0"/>
  <w15:commentEx w15:paraId="73BF597B" w15:done="0"/>
  <w15:commentEx w15:paraId="770EEAC3" w15:done="0"/>
  <w15:commentEx w15:paraId="125134C0" w15:paraIdParent="770EEAC3" w15:done="0"/>
  <w15:commentEx w15:paraId="66CFE93D" w15:paraIdParent="770EEAC3" w15:done="0"/>
  <w15:commentEx w15:paraId="73CD7EE8" w15:done="0"/>
  <w15:commentEx w15:paraId="4076CE07" w15:done="0"/>
  <w15:commentEx w15:paraId="67713599" w15:done="0"/>
  <w15:commentEx w15:paraId="3FC33BE4" w15:done="0"/>
  <w15:commentEx w15:paraId="7222B320" w15:done="0"/>
  <w15:commentEx w15:paraId="1BC06C6A" w15:done="0"/>
  <w15:commentEx w15:paraId="102CB93A" w15:done="0"/>
  <w15:commentEx w15:paraId="1ECA98F3" w15:paraIdParent="102CB93A" w15:done="0"/>
  <w15:commentEx w15:paraId="4773C5AF" w15:done="0"/>
  <w15:commentEx w15:paraId="3F739281" w15:done="0"/>
  <w15:commentEx w15:paraId="4FC84717" w15:paraIdParent="3F739281" w15:done="0"/>
  <w15:commentEx w15:paraId="16E47B4D" w15:done="0"/>
  <w15:commentEx w15:paraId="7FF301F1" w15:done="0"/>
  <w15:commentEx w15:paraId="1E8C902B" w15:done="0"/>
  <w15:commentEx w15:paraId="45A7358C" w15:done="0"/>
  <w15:commentEx w15:paraId="4345DA7C" w15:done="0"/>
  <w15:commentEx w15:paraId="521FADEC" w15:done="0"/>
  <w15:commentEx w15:paraId="2460160C" w15:done="0"/>
  <w15:commentEx w15:paraId="153A7FA3" w15:done="0"/>
  <w15:commentEx w15:paraId="003F4950" w15:paraIdParent="153A7FA3" w15:done="0"/>
  <w15:commentEx w15:paraId="16EC4547" w15:done="0"/>
  <w15:commentEx w15:paraId="25A26AB8" w15:done="0"/>
  <w15:commentEx w15:paraId="62E4DA73" w15:paraIdParent="25A26AB8" w15:done="0"/>
  <w15:commentEx w15:paraId="655E1293" w15:done="0"/>
  <w15:commentEx w15:paraId="1391F2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E3A3FC3" w16cex:dateUtc="2024-02-09T14:20:00Z"/>
  <w16cex:commentExtensible w16cex:durableId="50D102EB" w16cex:dateUtc="2024-01-30T18:37:00Z"/>
  <w16cex:commentExtensible w16cex:durableId="13A40B76" w16cex:dateUtc="2024-01-30T18:38:00Z"/>
  <w16cex:commentExtensible w16cex:durableId="31DC1AE2" w16cex:dateUtc="2024-02-09T19:02:00Z"/>
  <w16cex:commentExtensible w16cex:durableId="7834964F" w16cex:dateUtc="2024-02-09T19:30:00Z"/>
  <w16cex:commentExtensible w16cex:durableId="6355795A" w16cex:dateUtc="2024-02-09T19:47:00Z"/>
  <w16cex:commentExtensible w16cex:durableId="052A12E3" w16cex:dateUtc="2024-02-09T19:58:00Z"/>
  <w16cex:commentExtensible w16cex:durableId="7EE07830" w16cex:dateUtc="2024-02-10T19:57:00Z"/>
  <w16cex:commentExtensible w16cex:durableId="56DE9FF7" w16cex:dateUtc="2024-02-09T20:12:00Z"/>
  <w16cex:commentExtensible w16cex:durableId="6671FC83" w16cex:dateUtc="2024-02-09T20: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C4CA8E9" w16cid:durableId="5E3A3FC3"/>
  <w16cid:commentId w16cid:paraId="0C65A643" w16cid:durableId="50D102EB"/>
  <w16cid:commentId w16cid:paraId="54AA4091" w16cid:durableId="13A40B76"/>
  <w16cid:commentId w16cid:paraId="49B0954E" w16cid:durableId="47930910"/>
  <w16cid:commentId w16cid:paraId="5380867D" w16cid:durableId="31DC1AE2"/>
  <w16cid:commentId w16cid:paraId="78EFDC7A" w16cid:durableId="7834964F"/>
  <w16cid:commentId w16cid:paraId="165CA2F0" w16cid:durableId="42C69F94"/>
  <w16cid:commentId w16cid:paraId="022DEBF4" w16cid:durableId="6355795A"/>
  <w16cid:commentId w16cid:paraId="73BF597B" w16cid:durableId="052A12E3"/>
  <w16cid:commentId w16cid:paraId="770EEAC3" w16cid:durableId="12EA80A1"/>
  <w16cid:commentId w16cid:paraId="125134C0" w16cid:durableId="696D8F62"/>
  <w16cid:commentId w16cid:paraId="66CFE93D" w16cid:durableId="7EE07830"/>
  <w16cid:commentId w16cid:paraId="73CD7EE8" w16cid:durableId="05620392"/>
  <w16cid:commentId w16cid:paraId="4076CE07" w16cid:durableId="5FF650E9"/>
  <w16cid:commentId w16cid:paraId="67713599" w16cid:durableId="153AAB29"/>
  <w16cid:commentId w16cid:paraId="3FC33BE4" w16cid:durableId="47C450A2"/>
  <w16cid:commentId w16cid:paraId="7222B320" w16cid:durableId="2260C45A"/>
  <w16cid:commentId w16cid:paraId="1BC06C6A" w16cid:durableId="0E249EF6"/>
  <w16cid:commentId w16cid:paraId="102CB93A" w16cid:durableId="2A730272"/>
  <w16cid:commentId w16cid:paraId="1ECA98F3" w16cid:durableId="6E7A7101"/>
  <w16cid:commentId w16cid:paraId="4773C5AF" w16cid:durableId="04F57D9B"/>
  <w16cid:commentId w16cid:paraId="3F739281" w16cid:durableId="068C245F"/>
  <w16cid:commentId w16cid:paraId="4FC84717" w16cid:durableId="6EC0FD9C"/>
  <w16cid:commentId w16cid:paraId="16E47B4D" w16cid:durableId="18522E5C"/>
  <w16cid:commentId w16cid:paraId="7FF301F1" w16cid:durableId="0A7DE22B"/>
  <w16cid:commentId w16cid:paraId="1E8C902B" w16cid:durableId="356ACF23"/>
  <w16cid:commentId w16cid:paraId="45A7358C" w16cid:durableId="42D2B169"/>
  <w16cid:commentId w16cid:paraId="4345DA7C" w16cid:durableId="547A267F"/>
  <w16cid:commentId w16cid:paraId="521FADEC" w16cid:durableId="1D088583"/>
  <w16cid:commentId w16cid:paraId="2460160C" w16cid:durableId="7665E5DD"/>
  <w16cid:commentId w16cid:paraId="153A7FA3" w16cid:durableId="5E6EDE20"/>
  <w16cid:commentId w16cid:paraId="003F4950" w16cid:durableId="295B755D"/>
  <w16cid:commentId w16cid:paraId="16EC4547" w16cid:durableId="7317A0C9"/>
  <w16cid:commentId w16cid:paraId="25A26AB8" w16cid:durableId="60F666FD"/>
  <w16cid:commentId w16cid:paraId="62E4DA73" w16cid:durableId="7A1B01E3"/>
  <w16cid:commentId w16cid:paraId="655E1293" w16cid:durableId="56DE9FF7"/>
  <w16cid:commentId w16cid:paraId="1391F2A5" w16cid:durableId="6671FC8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B5E9F" w14:textId="77777777" w:rsidR="00640AA8" w:rsidRDefault="00640AA8" w:rsidP="000754FC">
      <w:pPr>
        <w:spacing w:after="0" w:line="240" w:lineRule="auto"/>
      </w:pPr>
      <w:r>
        <w:separator/>
      </w:r>
    </w:p>
  </w:endnote>
  <w:endnote w:type="continuationSeparator" w:id="0">
    <w:p w14:paraId="7B03270E" w14:textId="77777777" w:rsidR="00640AA8" w:rsidRDefault="00640AA8" w:rsidP="000754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Arial"/>
    <w:panose1 w:val="00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6668286"/>
      <w:docPartObj>
        <w:docPartGallery w:val="Page Numbers (Bottom of Page)"/>
        <w:docPartUnique/>
      </w:docPartObj>
    </w:sdtPr>
    <w:sdtEndPr/>
    <w:sdtContent>
      <w:p w14:paraId="45E686B2" w14:textId="64042017" w:rsidR="00CF630E" w:rsidRDefault="00CF630E">
        <w:pPr>
          <w:pStyle w:val="Rodap"/>
          <w:jc w:val="right"/>
        </w:pPr>
        <w:r>
          <w:fldChar w:fldCharType="begin"/>
        </w:r>
        <w:r>
          <w:instrText>PAGE   \* MERGEFORMAT</w:instrText>
        </w:r>
        <w:r>
          <w:fldChar w:fldCharType="separate"/>
        </w:r>
        <w:r>
          <w:t>2</w:t>
        </w:r>
        <w:r>
          <w:fldChar w:fldCharType="end"/>
        </w:r>
      </w:p>
    </w:sdtContent>
  </w:sdt>
  <w:p w14:paraId="0960997F" w14:textId="77777777" w:rsidR="00CF630E" w:rsidRDefault="00CF630E">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95462" w14:textId="77777777" w:rsidR="001506F1" w:rsidRDefault="001506F1">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6906003"/>
      <w:docPartObj>
        <w:docPartGallery w:val="Page Numbers (Bottom of Page)"/>
        <w:docPartUnique/>
      </w:docPartObj>
    </w:sdtPr>
    <w:sdtEndPr/>
    <w:sdtContent>
      <w:p w14:paraId="2E6FC1F9" w14:textId="6479F3D6" w:rsidR="00453117" w:rsidRDefault="00453117">
        <w:pPr>
          <w:pStyle w:val="Rodap"/>
          <w:jc w:val="right"/>
        </w:pPr>
        <w:r>
          <w:fldChar w:fldCharType="begin"/>
        </w:r>
        <w:r>
          <w:instrText>PAGE   \* MERGEFORMAT</w:instrText>
        </w:r>
        <w:r>
          <w:fldChar w:fldCharType="separate"/>
        </w:r>
        <w:r>
          <w:t>2</w:t>
        </w:r>
        <w:r>
          <w:fldChar w:fldCharType="end"/>
        </w:r>
      </w:p>
    </w:sdtContent>
  </w:sdt>
  <w:p w14:paraId="01F3EB6B" w14:textId="77777777" w:rsidR="00453117" w:rsidRDefault="00453117">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568CC" w14:textId="77777777" w:rsidR="001506F1" w:rsidRDefault="001506F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DB3254" w14:textId="77777777" w:rsidR="00640AA8" w:rsidRDefault="00640AA8" w:rsidP="000754FC">
      <w:pPr>
        <w:spacing w:after="0" w:line="240" w:lineRule="auto"/>
      </w:pPr>
      <w:r>
        <w:separator/>
      </w:r>
    </w:p>
  </w:footnote>
  <w:footnote w:type="continuationSeparator" w:id="0">
    <w:p w14:paraId="15BAA0BA" w14:textId="77777777" w:rsidR="00640AA8" w:rsidRDefault="00640AA8" w:rsidP="000754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F0647" w14:textId="77777777" w:rsidR="00C266A5" w:rsidRDefault="00C266A5">
    <w:pPr>
      <w:pBdr>
        <w:top w:val="nil"/>
        <w:left w:val="nil"/>
        <w:bottom w:val="nil"/>
        <w:right w:val="nil"/>
        <w:between w:val="nil"/>
      </w:pBdr>
      <w:tabs>
        <w:tab w:val="center" w:pos="4419"/>
        <w:tab w:val="right" w:pos="8838"/>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B02AE" w14:textId="77777777" w:rsidR="001506F1" w:rsidRDefault="001506F1">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5C268" w14:textId="6CF3C96B" w:rsidR="000754FC" w:rsidRPr="001506F1" w:rsidRDefault="001506F1" w:rsidP="001506F1">
    <w:pPr>
      <w:pStyle w:val="Cabealho"/>
      <w:rPr>
        <w:lang w:val="en-US"/>
      </w:rPr>
    </w:pPr>
    <w:r w:rsidRPr="001506F1">
      <w:rPr>
        <w:rFonts w:ascii="Arial" w:hAnsi="Arial" w:cs="Arial"/>
        <w:color w:val="403D39"/>
        <w:sz w:val="21"/>
        <w:szCs w:val="21"/>
        <w:shd w:val="clear" w:color="auto" w:fill="FFFFFF"/>
        <w:lang w:val="en-US"/>
      </w:rPr>
      <w:t>The burden of high fasting plasma glucose in South American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20CDD" w14:textId="77777777" w:rsidR="001506F1" w:rsidRDefault="001506F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BF6025"/>
    <w:multiLevelType w:val="hybridMultilevel"/>
    <w:tmpl w:val="602A8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A8659A6"/>
    <w:multiLevelType w:val="multilevel"/>
    <w:tmpl w:val="E6F61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B3A580E"/>
    <w:multiLevelType w:val="hybridMultilevel"/>
    <w:tmpl w:val="FC34F73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7E8223A9"/>
    <w:multiLevelType w:val="multilevel"/>
    <w:tmpl w:val="ACC69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6176872">
    <w:abstractNumId w:val="2"/>
  </w:num>
  <w:num w:numId="2" w16cid:durableId="811796115">
    <w:abstractNumId w:val="0"/>
  </w:num>
  <w:num w:numId="3" w16cid:durableId="826751594">
    <w:abstractNumId w:val="3"/>
  </w:num>
  <w:num w:numId="4" w16cid:durableId="58315133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uce Duncan">
    <w15:presenceInfo w15:providerId="Windows Live" w15:userId="789cb515e91a20d5"/>
  </w15:person>
  <w15:person w15:author="Rodrigo Citton Padilha dos Reis">
    <w15:presenceInfo w15:providerId="Windows Live" w15:userId="eec428a54d56c7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zA2MjC2NDK1NDc1MbdU0lEKTi0uzszPAymwqAUAU4HxHiwAAAA="/>
  </w:docVars>
  <w:rsids>
    <w:rsidRoot w:val="00091301"/>
    <w:rsid w:val="000011D8"/>
    <w:rsid w:val="00004A0E"/>
    <w:rsid w:val="00006701"/>
    <w:rsid w:val="00007B71"/>
    <w:rsid w:val="00016B45"/>
    <w:rsid w:val="00020C65"/>
    <w:rsid w:val="0002425D"/>
    <w:rsid w:val="00032D99"/>
    <w:rsid w:val="00033B2B"/>
    <w:rsid w:val="000365CC"/>
    <w:rsid w:val="000374F4"/>
    <w:rsid w:val="00037BBF"/>
    <w:rsid w:val="00041B74"/>
    <w:rsid w:val="0004325E"/>
    <w:rsid w:val="000435EE"/>
    <w:rsid w:val="00050123"/>
    <w:rsid w:val="00052615"/>
    <w:rsid w:val="00053DA3"/>
    <w:rsid w:val="000618C0"/>
    <w:rsid w:val="0006448A"/>
    <w:rsid w:val="0006455B"/>
    <w:rsid w:val="00067304"/>
    <w:rsid w:val="000734BD"/>
    <w:rsid w:val="00073736"/>
    <w:rsid w:val="000754FC"/>
    <w:rsid w:val="0008101D"/>
    <w:rsid w:val="0008126F"/>
    <w:rsid w:val="0008201D"/>
    <w:rsid w:val="00082E08"/>
    <w:rsid w:val="00083A20"/>
    <w:rsid w:val="00091301"/>
    <w:rsid w:val="000913DB"/>
    <w:rsid w:val="000962FC"/>
    <w:rsid w:val="000A06D4"/>
    <w:rsid w:val="000A225C"/>
    <w:rsid w:val="000A23B1"/>
    <w:rsid w:val="000A3F01"/>
    <w:rsid w:val="000A63BC"/>
    <w:rsid w:val="000B121C"/>
    <w:rsid w:val="000B2DB8"/>
    <w:rsid w:val="000B3E99"/>
    <w:rsid w:val="000B4331"/>
    <w:rsid w:val="000C2393"/>
    <w:rsid w:val="000C3EFC"/>
    <w:rsid w:val="000C768D"/>
    <w:rsid w:val="000D09E5"/>
    <w:rsid w:val="000D5ACF"/>
    <w:rsid w:val="000D76A0"/>
    <w:rsid w:val="000E6D51"/>
    <w:rsid w:val="000E6D90"/>
    <w:rsid w:val="000F0428"/>
    <w:rsid w:val="000F3044"/>
    <w:rsid w:val="000F310A"/>
    <w:rsid w:val="000F5790"/>
    <w:rsid w:val="000F7F58"/>
    <w:rsid w:val="00106DE3"/>
    <w:rsid w:val="00112C53"/>
    <w:rsid w:val="00113C88"/>
    <w:rsid w:val="00117151"/>
    <w:rsid w:val="001203E2"/>
    <w:rsid w:val="001213F3"/>
    <w:rsid w:val="00122D75"/>
    <w:rsid w:val="00124A39"/>
    <w:rsid w:val="0013090A"/>
    <w:rsid w:val="00131D0A"/>
    <w:rsid w:val="00131EF7"/>
    <w:rsid w:val="0013598E"/>
    <w:rsid w:val="00135F26"/>
    <w:rsid w:val="0013613D"/>
    <w:rsid w:val="0013634F"/>
    <w:rsid w:val="00137C36"/>
    <w:rsid w:val="001468DB"/>
    <w:rsid w:val="00146B4C"/>
    <w:rsid w:val="00146C34"/>
    <w:rsid w:val="0015016A"/>
    <w:rsid w:val="001506F1"/>
    <w:rsid w:val="0015154C"/>
    <w:rsid w:val="001550C9"/>
    <w:rsid w:val="00155BEE"/>
    <w:rsid w:val="001627B8"/>
    <w:rsid w:val="00162883"/>
    <w:rsid w:val="00163236"/>
    <w:rsid w:val="0016350F"/>
    <w:rsid w:val="00164C37"/>
    <w:rsid w:val="00165D4E"/>
    <w:rsid w:val="00166740"/>
    <w:rsid w:val="00167DEE"/>
    <w:rsid w:val="00171B25"/>
    <w:rsid w:val="00171D03"/>
    <w:rsid w:val="001727D9"/>
    <w:rsid w:val="00174F97"/>
    <w:rsid w:val="001809ED"/>
    <w:rsid w:val="00187D8F"/>
    <w:rsid w:val="00195136"/>
    <w:rsid w:val="001A4B34"/>
    <w:rsid w:val="001A4C53"/>
    <w:rsid w:val="001A4E99"/>
    <w:rsid w:val="001B33F4"/>
    <w:rsid w:val="001B40F5"/>
    <w:rsid w:val="001B47D9"/>
    <w:rsid w:val="001B5AD1"/>
    <w:rsid w:val="001C38DF"/>
    <w:rsid w:val="001C43DC"/>
    <w:rsid w:val="001D3803"/>
    <w:rsid w:val="001D6E2B"/>
    <w:rsid w:val="001D7EB4"/>
    <w:rsid w:val="001E2E7C"/>
    <w:rsid w:val="001E77F9"/>
    <w:rsid w:val="001F171B"/>
    <w:rsid w:val="001F2A4C"/>
    <w:rsid w:val="001F34AB"/>
    <w:rsid w:val="002032B8"/>
    <w:rsid w:val="00203EBE"/>
    <w:rsid w:val="0020409E"/>
    <w:rsid w:val="002047F2"/>
    <w:rsid w:val="002117BE"/>
    <w:rsid w:val="0021226F"/>
    <w:rsid w:val="002126F6"/>
    <w:rsid w:val="0021334D"/>
    <w:rsid w:val="00215A79"/>
    <w:rsid w:val="00220407"/>
    <w:rsid w:val="002212C1"/>
    <w:rsid w:val="00221CEF"/>
    <w:rsid w:val="00223196"/>
    <w:rsid w:val="00225AC0"/>
    <w:rsid w:val="00225BBF"/>
    <w:rsid w:val="002265CE"/>
    <w:rsid w:val="00227E89"/>
    <w:rsid w:val="00227F84"/>
    <w:rsid w:val="00232557"/>
    <w:rsid w:val="00236EFA"/>
    <w:rsid w:val="00240663"/>
    <w:rsid w:val="00244B3B"/>
    <w:rsid w:val="00244EAA"/>
    <w:rsid w:val="00245A6A"/>
    <w:rsid w:val="0025241E"/>
    <w:rsid w:val="00252F33"/>
    <w:rsid w:val="00253C0D"/>
    <w:rsid w:val="00255F69"/>
    <w:rsid w:val="00256F33"/>
    <w:rsid w:val="00260EC3"/>
    <w:rsid w:val="002620BB"/>
    <w:rsid w:val="0026547B"/>
    <w:rsid w:val="00265480"/>
    <w:rsid w:val="00266F0E"/>
    <w:rsid w:val="00276C8C"/>
    <w:rsid w:val="00277CCF"/>
    <w:rsid w:val="00280C96"/>
    <w:rsid w:val="0028362B"/>
    <w:rsid w:val="0028382B"/>
    <w:rsid w:val="0028472D"/>
    <w:rsid w:val="00284D3B"/>
    <w:rsid w:val="00285374"/>
    <w:rsid w:val="00285E17"/>
    <w:rsid w:val="0028781F"/>
    <w:rsid w:val="002A0622"/>
    <w:rsid w:val="002A1445"/>
    <w:rsid w:val="002A44C8"/>
    <w:rsid w:val="002A63D4"/>
    <w:rsid w:val="002B3085"/>
    <w:rsid w:val="002C2B18"/>
    <w:rsid w:val="002D31D0"/>
    <w:rsid w:val="002D4568"/>
    <w:rsid w:val="002D789F"/>
    <w:rsid w:val="002D7FA6"/>
    <w:rsid w:val="002E5F9A"/>
    <w:rsid w:val="002E7C36"/>
    <w:rsid w:val="002F12F1"/>
    <w:rsid w:val="002F14D5"/>
    <w:rsid w:val="002F178F"/>
    <w:rsid w:val="002F1839"/>
    <w:rsid w:val="002F35F2"/>
    <w:rsid w:val="002F45AD"/>
    <w:rsid w:val="003043C7"/>
    <w:rsid w:val="003067ED"/>
    <w:rsid w:val="00311847"/>
    <w:rsid w:val="00317839"/>
    <w:rsid w:val="0032149C"/>
    <w:rsid w:val="00321CA5"/>
    <w:rsid w:val="00325517"/>
    <w:rsid w:val="003320D9"/>
    <w:rsid w:val="0033234B"/>
    <w:rsid w:val="00332A9A"/>
    <w:rsid w:val="003333EE"/>
    <w:rsid w:val="0034277E"/>
    <w:rsid w:val="0035189C"/>
    <w:rsid w:val="00352662"/>
    <w:rsid w:val="0035284D"/>
    <w:rsid w:val="00356E10"/>
    <w:rsid w:val="00357AC9"/>
    <w:rsid w:val="00357FED"/>
    <w:rsid w:val="00360154"/>
    <w:rsid w:val="003626B7"/>
    <w:rsid w:val="00363112"/>
    <w:rsid w:val="00364564"/>
    <w:rsid w:val="003645FB"/>
    <w:rsid w:val="003741A2"/>
    <w:rsid w:val="003765DB"/>
    <w:rsid w:val="003827AA"/>
    <w:rsid w:val="00384AE9"/>
    <w:rsid w:val="003858C9"/>
    <w:rsid w:val="003947E3"/>
    <w:rsid w:val="0039624A"/>
    <w:rsid w:val="0039764F"/>
    <w:rsid w:val="003A0BE5"/>
    <w:rsid w:val="003C0E51"/>
    <w:rsid w:val="003C630B"/>
    <w:rsid w:val="003C7BCE"/>
    <w:rsid w:val="003D08E2"/>
    <w:rsid w:val="003D4D3D"/>
    <w:rsid w:val="003D4E31"/>
    <w:rsid w:val="003E12D5"/>
    <w:rsid w:val="003E51C3"/>
    <w:rsid w:val="003F04CB"/>
    <w:rsid w:val="003F21EF"/>
    <w:rsid w:val="003F2AFA"/>
    <w:rsid w:val="003F6512"/>
    <w:rsid w:val="0040110B"/>
    <w:rsid w:val="0040275A"/>
    <w:rsid w:val="004028E9"/>
    <w:rsid w:val="00406C1D"/>
    <w:rsid w:val="00407421"/>
    <w:rsid w:val="00410476"/>
    <w:rsid w:val="004105C9"/>
    <w:rsid w:val="00416A06"/>
    <w:rsid w:val="00417B43"/>
    <w:rsid w:val="00420346"/>
    <w:rsid w:val="00423C4D"/>
    <w:rsid w:val="00425B37"/>
    <w:rsid w:val="004273F1"/>
    <w:rsid w:val="0043180C"/>
    <w:rsid w:val="00436715"/>
    <w:rsid w:val="004403C2"/>
    <w:rsid w:val="00442E2E"/>
    <w:rsid w:val="0044432A"/>
    <w:rsid w:val="004516F8"/>
    <w:rsid w:val="00453117"/>
    <w:rsid w:val="00454939"/>
    <w:rsid w:val="004565EF"/>
    <w:rsid w:val="0046128E"/>
    <w:rsid w:val="00464AA4"/>
    <w:rsid w:val="00464C6F"/>
    <w:rsid w:val="004669E1"/>
    <w:rsid w:val="004709BA"/>
    <w:rsid w:val="004778FC"/>
    <w:rsid w:val="0048128D"/>
    <w:rsid w:val="00487062"/>
    <w:rsid w:val="0049260B"/>
    <w:rsid w:val="00493151"/>
    <w:rsid w:val="00493C88"/>
    <w:rsid w:val="00493EFA"/>
    <w:rsid w:val="004A3DDD"/>
    <w:rsid w:val="004A63B3"/>
    <w:rsid w:val="004B0D7B"/>
    <w:rsid w:val="004B13F4"/>
    <w:rsid w:val="004B31CD"/>
    <w:rsid w:val="004B39F1"/>
    <w:rsid w:val="004C0C82"/>
    <w:rsid w:val="004C10F8"/>
    <w:rsid w:val="004C4CE8"/>
    <w:rsid w:val="004C56D4"/>
    <w:rsid w:val="004C6FCF"/>
    <w:rsid w:val="004D0E6C"/>
    <w:rsid w:val="004E5B98"/>
    <w:rsid w:val="004F0A86"/>
    <w:rsid w:val="004F3DF4"/>
    <w:rsid w:val="005017F2"/>
    <w:rsid w:val="0050260A"/>
    <w:rsid w:val="00503F16"/>
    <w:rsid w:val="00510AD1"/>
    <w:rsid w:val="00512034"/>
    <w:rsid w:val="00513F59"/>
    <w:rsid w:val="00516398"/>
    <w:rsid w:val="0052067B"/>
    <w:rsid w:val="00524C32"/>
    <w:rsid w:val="005266D5"/>
    <w:rsid w:val="005268F8"/>
    <w:rsid w:val="005272E4"/>
    <w:rsid w:val="00535065"/>
    <w:rsid w:val="00552860"/>
    <w:rsid w:val="00553F46"/>
    <w:rsid w:val="00555149"/>
    <w:rsid w:val="00564706"/>
    <w:rsid w:val="0056703B"/>
    <w:rsid w:val="00573EFE"/>
    <w:rsid w:val="0058211B"/>
    <w:rsid w:val="00582526"/>
    <w:rsid w:val="005872D3"/>
    <w:rsid w:val="00590651"/>
    <w:rsid w:val="00590E94"/>
    <w:rsid w:val="00591004"/>
    <w:rsid w:val="0059380A"/>
    <w:rsid w:val="00593B70"/>
    <w:rsid w:val="005A1DFB"/>
    <w:rsid w:val="005B06B4"/>
    <w:rsid w:val="005B1BD0"/>
    <w:rsid w:val="005B2E8A"/>
    <w:rsid w:val="005D30B2"/>
    <w:rsid w:val="005D3B37"/>
    <w:rsid w:val="005D5717"/>
    <w:rsid w:val="005E2738"/>
    <w:rsid w:val="005E47CF"/>
    <w:rsid w:val="005E5692"/>
    <w:rsid w:val="005E6724"/>
    <w:rsid w:val="005F0DDE"/>
    <w:rsid w:val="005F21D3"/>
    <w:rsid w:val="005F2961"/>
    <w:rsid w:val="005F2995"/>
    <w:rsid w:val="005F335E"/>
    <w:rsid w:val="005F5D35"/>
    <w:rsid w:val="0060016F"/>
    <w:rsid w:val="00602513"/>
    <w:rsid w:val="0060275F"/>
    <w:rsid w:val="0060276A"/>
    <w:rsid w:val="00603063"/>
    <w:rsid w:val="00603131"/>
    <w:rsid w:val="0060753B"/>
    <w:rsid w:val="006219C7"/>
    <w:rsid w:val="00622A5A"/>
    <w:rsid w:val="00624FB4"/>
    <w:rsid w:val="00627132"/>
    <w:rsid w:val="006354F4"/>
    <w:rsid w:val="006356F0"/>
    <w:rsid w:val="00635D4F"/>
    <w:rsid w:val="00640AA8"/>
    <w:rsid w:val="0064600C"/>
    <w:rsid w:val="00652D55"/>
    <w:rsid w:val="006556F0"/>
    <w:rsid w:val="00657172"/>
    <w:rsid w:val="006638E9"/>
    <w:rsid w:val="00665925"/>
    <w:rsid w:val="00666926"/>
    <w:rsid w:val="00670FB1"/>
    <w:rsid w:val="00672B49"/>
    <w:rsid w:val="00673F52"/>
    <w:rsid w:val="0067534C"/>
    <w:rsid w:val="00675C66"/>
    <w:rsid w:val="00675D4B"/>
    <w:rsid w:val="0067743E"/>
    <w:rsid w:val="00681C08"/>
    <w:rsid w:val="0068279F"/>
    <w:rsid w:val="00690682"/>
    <w:rsid w:val="00692A66"/>
    <w:rsid w:val="00693665"/>
    <w:rsid w:val="0069460F"/>
    <w:rsid w:val="00697D48"/>
    <w:rsid w:val="006A0EB1"/>
    <w:rsid w:val="006A5DEB"/>
    <w:rsid w:val="006B1CAB"/>
    <w:rsid w:val="006B6F1A"/>
    <w:rsid w:val="006C1D67"/>
    <w:rsid w:val="006C7170"/>
    <w:rsid w:val="006D3C8A"/>
    <w:rsid w:val="006D4BF1"/>
    <w:rsid w:val="006D669A"/>
    <w:rsid w:val="006E04E7"/>
    <w:rsid w:val="006E05CB"/>
    <w:rsid w:val="006E2249"/>
    <w:rsid w:val="006E6E62"/>
    <w:rsid w:val="006F2F09"/>
    <w:rsid w:val="00713292"/>
    <w:rsid w:val="00714959"/>
    <w:rsid w:val="007274E9"/>
    <w:rsid w:val="00733996"/>
    <w:rsid w:val="00736B3F"/>
    <w:rsid w:val="00737C15"/>
    <w:rsid w:val="007424E6"/>
    <w:rsid w:val="007430B0"/>
    <w:rsid w:val="007431BF"/>
    <w:rsid w:val="00745975"/>
    <w:rsid w:val="00751641"/>
    <w:rsid w:val="00751BE8"/>
    <w:rsid w:val="0075305B"/>
    <w:rsid w:val="00753998"/>
    <w:rsid w:val="007557AF"/>
    <w:rsid w:val="007618F9"/>
    <w:rsid w:val="00761F63"/>
    <w:rsid w:val="00773373"/>
    <w:rsid w:val="0077371F"/>
    <w:rsid w:val="0077541D"/>
    <w:rsid w:val="00777505"/>
    <w:rsid w:val="007778E9"/>
    <w:rsid w:val="00777DF6"/>
    <w:rsid w:val="007829CB"/>
    <w:rsid w:val="007900B9"/>
    <w:rsid w:val="0079040F"/>
    <w:rsid w:val="0079293D"/>
    <w:rsid w:val="00797738"/>
    <w:rsid w:val="007A11BB"/>
    <w:rsid w:val="007A391B"/>
    <w:rsid w:val="007A482F"/>
    <w:rsid w:val="007A4E4A"/>
    <w:rsid w:val="007A5C5D"/>
    <w:rsid w:val="007A7BF9"/>
    <w:rsid w:val="007A7ECC"/>
    <w:rsid w:val="007B25D8"/>
    <w:rsid w:val="007B29F7"/>
    <w:rsid w:val="007C1EFE"/>
    <w:rsid w:val="007D11F3"/>
    <w:rsid w:val="007D3844"/>
    <w:rsid w:val="007D7272"/>
    <w:rsid w:val="007E10D1"/>
    <w:rsid w:val="007E14F2"/>
    <w:rsid w:val="007E30D7"/>
    <w:rsid w:val="007E71DD"/>
    <w:rsid w:val="007E756C"/>
    <w:rsid w:val="007F4BCB"/>
    <w:rsid w:val="007F73F3"/>
    <w:rsid w:val="00807652"/>
    <w:rsid w:val="00812F06"/>
    <w:rsid w:val="00815929"/>
    <w:rsid w:val="00817DC7"/>
    <w:rsid w:val="00826371"/>
    <w:rsid w:val="00826EC8"/>
    <w:rsid w:val="00840C92"/>
    <w:rsid w:val="00841ADE"/>
    <w:rsid w:val="00843F0D"/>
    <w:rsid w:val="00844E35"/>
    <w:rsid w:val="00845ED4"/>
    <w:rsid w:val="0084698D"/>
    <w:rsid w:val="00850856"/>
    <w:rsid w:val="008550CE"/>
    <w:rsid w:val="00861113"/>
    <w:rsid w:val="00862801"/>
    <w:rsid w:val="00864E16"/>
    <w:rsid w:val="00866CF3"/>
    <w:rsid w:val="00870A6C"/>
    <w:rsid w:val="00871617"/>
    <w:rsid w:val="008722CF"/>
    <w:rsid w:val="0087606E"/>
    <w:rsid w:val="00876913"/>
    <w:rsid w:val="008804BB"/>
    <w:rsid w:val="0088067B"/>
    <w:rsid w:val="00880FCB"/>
    <w:rsid w:val="00881307"/>
    <w:rsid w:val="00882436"/>
    <w:rsid w:val="0088486C"/>
    <w:rsid w:val="00885C27"/>
    <w:rsid w:val="0089313A"/>
    <w:rsid w:val="00895958"/>
    <w:rsid w:val="00897329"/>
    <w:rsid w:val="008A1F49"/>
    <w:rsid w:val="008A2620"/>
    <w:rsid w:val="008A3F41"/>
    <w:rsid w:val="008A41D0"/>
    <w:rsid w:val="008B07C1"/>
    <w:rsid w:val="008B2ED8"/>
    <w:rsid w:val="008B714D"/>
    <w:rsid w:val="008C312B"/>
    <w:rsid w:val="008C5C4C"/>
    <w:rsid w:val="008D2146"/>
    <w:rsid w:val="008D36FA"/>
    <w:rsid w:val="008D691F"/>
    <w:rsid w:val="008E1EB4"/>
    <w:rsid w:val="008E2840"/>
    <w:rsid w:val="008E51BF"/>
    <w:rsid w:val="008E5BBC"/>
    <w:rsid w:val="008E72D9"/>
    <w:rsid w:val="008F0343"/>
    <w:rsid w:val="008F0BE7"/>
    <w:rsid w:val="008F3047"/>
    <w:rsid w:val="008F52F4"/>
    <w:rsid w:val="008F59DC"/>
    <w:rsid w:val="009026D1"/>
    <w:rsid w:val="00910A71"/>
    <w:rsid w:val="00910EBE"/>
    <w:rsid w:val="00914141"/>
    <w:rsid w:val="00914453"/>
    <w:rsid w:val="00917187"/>
    <w:rsid w:val="00921E88"/>
    <w:rsid w:val="0092466A"/>
    <w:rsid w:val="0092482D"/>
    <w:rsid w:val="00931DFF"/>
    <w:rsid w:val="009355A7"/>
    <w:rsid w:val="0093683D"/>
    <w:rsid w:val="00937F45"/>
    <w:rsid w:val="009406BF"/>
    <w:rsid w:val="00943D6C"/>
    <w:rsid w:val="00947A53"/>
    <w:rsid w:val="009507F2"/>
    <w:rsid w:val="00952943"/>
    <w:rsid w:val="0095351F"/>
    <w:rsid w:val="00954E43"/>
    <w:rsid w:val="009551AB"/>
    <w:rsid w:val="00960554"/>
    <w:rsid w:val="00964DC7"/>
    <w:rsid w:val="00965959"/>
    <w:rsid w:val="00971D72"/>
    <w:rsid w:val="0097263A"/>
    <w:rsid w:val="00973E72"/>
    <w:rsid w:val="00975D8E"/>
    <w:rsid w:val="00981E1D"/>
    <w:rsid w:val="00982423"/>
    <w:rsid w:val="00983C4F"/>
    <w:rsid w:val="00992FE7"/>
    <w:rsid w:val="009961A8"/>
    <w:rsid w:val="00996518"/>
    <w:rsid w:val="009A0865"/>
    <w:rsid w:val="009A1204"/>
    <w:rsid w:val="009A207F"/>
    <w:rsid w:val="009A27E1"/>
    <w:rsid w:val="009B223E"/>
    <w:rsid w:val="009B2BB2"/>
    <w:rsid w:val="009B2D46"/>
    <w:rsid w:val="009B2D47"/>
    <w:rsid w:val="009B44DB"/>
    <w:rsid w:val="009B6543"/>
    <w:rsid w:val="009B65C6"/>
    <w:rsid w:val="009B7AC8"/>
    <w:rsid w:val="009C0B9A"/>
    <w:rsid w:val="009C0D94"/>
    <w:rsid w:val="009D024B"/>
    <w:rsid w:val="009D077D"/>
    <w:rsid w:val="009D6970"/>
    <w:rsid w:val="009E0560"/>
    <w:rsid w:val="009E399C"/>
    <w:rsid w:val="009E5D9C"/>
    <w:rsid w:val="009E6F1B"/>
    <w:rsid w:val="009E79F7"/>
    <w:rsid w:val="009E7DAF"/>
    <w:rsid w:val="009F0597"/>
    <w:rsid w:val="009F068E"/>
    <w:rsid w:val="009F4280"/>
    <w:rsid w:val="00A02DCE"/>
    <w:rsid w:val="00A03D9A"/>
    <w:rsid w:val="00A04F9B"/>
    <w:rsid w:val="00A05AF4"/>
    <w:rsid w:val="00A07883"/>
    <w:rsid w:val="00A113C5"/>
    <w:rsid w:val="00A22908"/>
    <w:rsid w:val="00A24B7F"/>
    <w:rsid w:val="00A25100"/>
    <w:rsid w:val="00A27B2F"/>
    <w:rsid w:val="00A35D84"/>
    <w:rsid w:val="00A36008"/>
    <w:rsid w:val="00A45AE0"/>
    <w:rsid w:val="00A4609D"/>
    <w:rsid w:val="00A50F35"/>
    <w:rsid w:val="00A5486A"/>
    <w:rsid w:val="00A56904"/>
    <w:rsid w:val="00A635FD"/>
    <w:rsid w:val="00A70E80"/>
    <w:rsid w:val="00A71B11"/>
    <w:rsid w:val="00A7219D"/>
    <w:rsid w:val="00A72ED7"/>
    <w:rsid w:val="00A90C97"/>
    <w:rsid w:val="00A92A03"/>
    <w:rsid w:val="00AA4B3B"/>
    <w:rsid w:val="00AB1B58"/>
    <w:rsid w:val="00AB287A"/>
    <w:rsid w:val="00AC0F9D"/>
    <w:rsid w:val="00AD0323"/>
    <w:rsid w:val="00AD1D57"/>
    <w:rsid w:val="00AD4EA8"/>
    <w:rsid w:val="00AE088D"/>
    <w:rsid w:val="00AE3C77"/>
    <w:rsid w:val="00AE5D10"/>
    <w:rsid w:val="00AF02CF"/>
    <w:rsid w:val="00AF194F"/>
    <w:rsid w:val="00AF2ECD"/>
    <w:rsid w:val="00B01265"/>
    <w:rsid w:val="00B01C55"/>
    <w:rsid w:val="00B03357"/>
    <w:rsid w:val="00B05E2C"/>
    <w:rsid w:val="00B176E8"/>
    <w:rsid w:val="00B317AA"/>
    <w:rsid w:val="00B35D3A"/>
    <w:rsid w:val="00B35DA6"/>
    <w:rsid w:val="00B45A1C"/>
    <w:rsid w:val="00B45B6E"/>
    <w:rsid w:val="00B656DE"/>
    <w:rsid w:val="00B65763"/>
    <w:rsid w:val="00B659BC"/>
    <w:rsid w:val="00B67240"/>
    <w:rsid w:val="00B67456"/>
    <w:rsid w:val="00B752A4"/>
    <w:rsid w:val="00B75CF1"/>
    <w:rsid w:val="00B76C76"/>
    <w:rsid w:val="00B855F0"/>
    <w:rsid w:val="00B91A9F"/>
    <w:rsid w:val="00B93EA4"/>
    <w:rsid w:val="00BA2E4F"/>
    <w:rsid w:val="00BA380F"/>
    <w:rsid w:val="00BA7265"/>
    <w:rsid w:val="00BB059C"/>
    <w:rsid w:val="00BC2F62"/>
    <w:rsid w:val="00BC35AD"/>
    <w:rsid w:val="00BC3A4A"/>
    <w:rsid w:val="00BC416B"/>
    <w:rsid w:val="00BD0304"/>
    <w:rsid w:val="00BD38BD"/>
    <w:rsid w:val="00BE0624"/>
    <w:rsid w:val="00BE6DCF"/>
    <w:rsid w:val="00BF2BCA"/>
    <w:rsid w:val="00BF3CF1"/>
    <w:rsid w:val="00C014E7"/>
    <w:rsid w:val="00C01BD9"/>
    <w:rsid w:val="00C0319E"/>
    <w:rsid w:val="00C13E35"/>
    <w:rsid w:val="00C1546A"/>
    <w:rsid w:val="00C20AE0"/>
    <w:rsid w:val="00C23749"/>
    <w:rsid w:val="00C266A5"/>
    <w:rsid w:val="00C26DFC"/>
    <w:rsid w:val="00C2788D"/>
    <w:rsid w:val="00C33ED5"/>
    <w:rsid w:val="00C352B0"/>
    <w:rsid w:val="00C41F36"/>
    <w:rsid w:val="00C42AC5"/>
    <w:rsid w:val="00C42AD6"/>
    <w:rsid w:val="00C4495A"/>
    <w:rsid w:val="00C4693D"/>
    <w:rsid w:val="00C511C8"/>
    <w:rsid w:val="00C543BB"/>
    <w:rsid w:val="00C5787A"/>
    <w:rsid w:val="00C65A2D"/>
    <w:rsid w:val="00C7022F"/>
    <w:rsid w:val="00C711C9"/>
    <w:rsid w:val="00C7433C"/>
    <w:rsid w:val="00C7487A"/>
    <w:rsid w:val="00C76372"/>
    <w:rsid w:val="00C778DE"/>
    <w:rsid w:val="00C82057"/>
    <w:rsid w:val="00C86737"/>
    <w:rsid w:val="00C875F4"/>
    <w:rsid w:val="00C9020D"/>
    <w:rsid w:val="00C9203A"/>
    <w:rsid w:val="00C96A25"/>
    <w:rsid w:val="00C97975"/>
    <w:rsid w:val="00CA588D"/>
    <w:rsid w:val="00CA752A"/>
    <w:rsid w:val="00CB2060"/>
    <w:rsid w:val="00CB3B8A"/>
    <w:rsid w:val="00CB59CC"/>
    <w:rsid w:val="00CB65E5"/>
    <w:rsid w:val="00CB68DD"/>
    <w:rsid w:val="00CC0AFF"/>
    <w:rsid w:val="00CC3111"/>
    <w:rsid w:val="00CC48E9"/>
    <w:rsid w:val="00CD4BA5"/>
    <w:rsid w:val="00CD518B"/>
    <w:rsid w:val="00CE0697"/>
    <w:rsid w:val="00CE17C9"/>
    <w:rsid w:val="00CE311D"/>
    <w:rsid w:val="00CE4FCF"/>
    <w:rsid w:val="00CF3984"/>
    <w:rsid w:val="00CF630E"/>
    <w:rsid w:val="00D01E85"/>
    <w:rsid w:val="00D0252D"/>
    <w:rsid w:val="00D03E50"/>
    <w:rsid w:val="00D068F8"/>
    <w:rsid w:val="00D111DE"/>
    <w:rsid w:val="00D14D53"/>
    <w:rsid w:val="00D15903"/>
    <w:rsid w:val="00D161DA"/>
    <w:rsid w:val="00D21018"/>
    <w:rsid w:val="00D2109B"/>
    <w:rsid w:val="00D26113"/>
    <w:rsid w:val="00D26BAA"/>
    <w:rsid w:val="00D308D2"/>
    <w:rsid w:val="00D33528"/>
    <w:rsid w:val="00D35232"/>
    <w:rsid w:val="00D355A5"/>
    <w:rsid w:val="00D37C80"/>
    <w:rsid w:val="00D4134F"/>
    <w:rsid w:val="00D431D8"/>
    <w:rsid w:val="00D43F8C"/>
    <w:rsid w:val="00D468BC"/>
    <w:rsid w:val="00D47AD9"/>
    <w:rsid w:val="00D5312F"/>
    <w:rsid w:val="00D62074"/>
    <w:rsid w:val="00D6529A"/>
    <w:rsid w:val="00D6689C"/>
    <w:rsid w:val="00D6732C"/>
    <w:rsid w:val="00D72378"/>
    <w:rsid w:val="00D72883"/>
    <w:rsid w:val="00D72922"/>
    <w:rsid w:val="00D80227"/>
    <w:rsid w:val="00D8078B"/>
    <w:rsid w:val="00D80E38"/>
    <w:rsid w:val="00D8257D"/>
    <w:rsid w:val="00D8424C"/>
    <w:rsid w:val="00D91724"/>
    <w:rsid w:val="00D94D78"/>
    <w:rsid w:val="00D97226"/>
    <w:rsid w:val="00DA281E"/>
    <w:rsid w:val="00DA2B68"/>
    <w:rsid w:val="00DA6AE4"/>
    <w:rsid w:val="00DA71C9"/>
    <w:rsid w:val="00DB54CB"/>
    <w:rsid w:val="00DB5AFC"/>
    <w:rsid w:val="00DB6C30"/>
    <w:rsid w:val="00DC02D0"/>
    <w:rsid w:val="00DC42A7"/>
    <w:rsid w:val="00DD13AF"/>
    <w:rsid w:val="00DD1AB0"/>
    <w:rsid w:val="00DD541A"/>
    <w:rsid w:val="00DE1A1B"/>
    <w:rsid w:val="00DE2BED"/>
    <w:rsid w:val="00DE2D2A"/>
    <w:rsid w:val="00DE555C"/>
    <w:rsid w:val="00DE6FBB"/>
    <w:rsid w:val="00DF0097"/>
    <w:rsid w:val="00DF7CE1"/>
    <w:rsid w:val="00E00545"/>
    <w:rsid w:val="00E00637"/>
    <w:rsid w:val="00E0200C"/>
    <w:rsid w:val="00E03D76"/>
    <w:rsid w:val="00E067FE"/>
    <w:rsid w:val="00E115F4"/>
    <w:rsid w:val="00E14BE4"/>
    <w:rsid w:val="00E16032"/>
    <w:rsid w:val="00E202AD"/>
    <w:rsid w:val="00E23971"/>
    <w:rsid w:val="00E257C4"/>
    <w:rsid w:val="00E26FC5"/>
    <w:rsid w:val="00E2791A"/>
    <w:rsid w:val="00E31C8D"/>
    <w:rsid w:val="00E41553"/>
    <w:rsid w:val="00E44586"/>
    <w:rsid w:val="00E453C6"/>
    <w:rsid w:val="00E45E55"/>
    <w:rsid w:val="00E461AD"/>
    <w:rsid w:val="00E5346A"/>
    <w:rsid w:val="00E541FD"/>
    <w:rsid w:val="00E6012C"/>
    <w:rsid w:val="00E60E50"/>
    <w:rsid w:val="00E623E4"/>
    <w:rsid w:val="00E62AB9"/>
    <w:rsid w:val="00E63047"/>
    <w:rsid w:val="00E63E9E"/>
    <w:rsid w:val="00E672B5"/>
    <w:rsid w:val="00E71FBC"/>
    <w:rsid w:val="00E72A94"/>
    <w:rsid w:val="00E7400C"/>
    <w:rsid w:val="00E7559C"/>
    <w:rsid w:val="00E76D64"/>
    <w:rsid w:val="00E77773"/>
    <w:rsid w:val="00E77BD5"/>
    <w:rsid w:val="00E81C32"/>
    <w:rsid w:val="00E8373F"/>
    <w:rsid w:val="00E84333"/>
    <w:rsid w:val="00E84AC3"/>
    <w:rsid w:val="00E85FD5"/>
    <w:rsid w:val="00E910FD"/>
    <w:rsid w:val="00E92A9E"/>
    <w:rsid w:val="00E94EB0"/>
    <w:rsid w:val="00E961B4"/>
    <w:rsid w:val="00EA0B4C"/>
    <w:rsid w:val="00EA2F9D"/>
    <w:rsid w:val="00EA42C3"/>
    <w:rsid w:val="00EA4673"/>
    <w:rsid w:val="00EA4D49"/>
    <w:rsid w:val="00EA55E4"/>
    <w:rsid w:val="00EB0600"/>
    <w:rsid w:val="00EB068C"/>
    <w:rsid w:val="00EC124E"/>
    <w:rsid w:val="00EC35C6"/>
    <w:rsid w:val="00EC4614"/>
    <w:rsid w:val="00EC7134"/>
    <w:rsid w:val="00ED0BEC"/>
    <w:rsid w:val="00ED1A21"/>
    <w:rsid w:val="00EE0977"/>
    <w:rsid w:val="00EE2C8D"/>
    <w:rsid w:val="00EE7192"/>
    <w:rsid w:val="00EF0669"/>
    <w:rsid w:val="00EF1620"/>
    <w:rsid w:val="00EF17C2"/>
    <w:rsid w:val="00EF3101"/>
    <w:rsid w:val="00EF7C8A"/>
    <w:rsid w:val="00F04D39"/>
    <w:rsid w:val="00F04E6A"/>
    <w:rsid w:val="00F070D6"/>
    <w:rsid w:val="00F167CB"/>
    <w:rsid w:val="00F16F5D"/>
    <w:rsid w:val="00F20024"/>
    <w:rsid w:val="00F23930"/>
    <w:rsid w:val="00F27864"/>
    <w:rsid w:val="00F30D7D"/>
    <w:rsid w:val="00F40961"/>
    <w:rsid w:val="00F42F02"/>
    <w:rsid w:val="00F503C9"/>
    <w:rsid w:val="00F506C9"/>
    <w:rsid w:val="00F53F4E"/>
    <w:rsid w:val="00F56EF1"/>
    <w:rsid w:val="00F574A9"/>
    <w:rsid w:val="00F57E04"/>
    <w:rsid w:val="00F62F7A"/>
    <w:rsid w:val="00F64951"/>
    <w:rsid w:val="00F64F90"/>
    <w:rsid w:val="00F7166A"/>
    <w:rsid w:val="00F71ECA"/>
    <w:rsid w:val="00F7235C"/>
    <w:rsid w:val="00F72B99"/>
    <w:rsid w:val="00F72DA0"/>
    <w:rsid w:val="00F738D6"/>
    <w:rsid w:val="00F76A9E"/>
    <w:rsid w:val="00F84F59"/>
    <w:rsid w:val="00F87883"/>
    <w:rsid w:val="00F92745"/>
    <w:rsid w:val="00FA2C0A"/>
    <w:rsid w:val="00FB3349"/>
    <w:rsid w:val="00FC2292"/>
    <w:rsid w:val="00FC6A9D"/>
    <w:rsid w:val="00FD5625"/>
    <w:rsid w:val="00FD5DCF"/>
    <w:rsid w:val="00FE011D"/>
    <w:rsid w:val="00FE0147"/>
    <w:rsid w:val="00FE1C82"/>
    <w:rsid w:val="00FE37AA"/>
    <w:rsid w:val="00FE427E"/>
    <w:rsid w:val="00FF48B5"/>
    <w:rsid w:val="00FF4F5D"/>
    <w:rsid w:val="00FF52C6"/>
    <w:rsid w:val="00FF627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F57DE5C"/>
  <w15:docId w15:val="{DE299323-D51E-4993-B365-FAFBCB740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44DB"/>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Bibliografia">
    <w:name w:val="Bibliography"/>
    <w:basedOn w:val="Normal"/>
    <w:next w:val="Normal"/>
    <w:uiPriority w:val="37"/>
    <w:unhideWhenUsed/>
    <w:rsid w:val="00033B2B"/>
    <w:pPr>
      <w:tabs>
        <w:tab w:val="left" w:pos="384"/>
      </w:tabs>
      <w:spacing w:after="240" w:line="240" w:lineRule="auto"/>
      <w:ind w:left="384" w:hanging="384"/>
    </w:pPr>
  </w:style>
  <w:style w:type="paragraph" w:styleId="PargrafodaLista">
    <w:name w:val="List Paragraph"/>
    <w:basedOn w:val="Normal"/>
    <w:uiPriority w:val="34"/>
    <w:qFormat/>
    <w:rsid w:val="00D37C80"/>
    <w:pPr>
      <w:ind w:left="720"/>
      <w:contextualSpacing/>
    </w:pPr>
  </w:style>
  <w:style w:type="character" w:styleId="Hyperlink">
    <w:name w:val="Hyperlink"/>
    <w:basedOn w:val="Fontepargpadro"/>
    <w:uiPriority w:val="99"/>
    <w:unhideWhenUsed/>
    <w:rsid w:val="00E2791A"/>
    <w:rPr>
      <w:color w:val="0000FF"/>
      <w:u w:val="single"/>
    </w:rPr>
  </w:style>
  <w:style w:type="paragraph" w:styleId="Cabealho">
    <w:name w:val="header"/>
    <w:basedOn w:val="Normal"/>
    <w:link w:val="CabealhoChar"/>
    <w:uiPriority w:val="99"/>
    <w:unhideWhenUsed/>
    <w:rsid w:val="000754FC"/>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0754FC"/>
  </w:style>
  <w:style w:type="paragraph" w:styleId="Rodap">
    <w:name w:val="footer"/>
    <w:basedOn w:val="Normal"/>
    <w:link w:val="RodapChar"/>
    <w:uiPriority w:val="99"/>
    <w:unhideWhenUsed/>
    <w:rsid w:val="000754FC"/>
    <w:pPr>
      <w:tabs>
        <w:tab w:val="center" w:pos="4419"/>
        <w:tab w:val="right" w:pos="8838"/>
      </w:tabs>
      <w:spacing w:after="0" w:line="240" w:lineRule="auto"/>
    </w:pPr>
  </w:style>
  <w:style w:type="character" w:customStyle="1" w:styleId="RodapChar">
    <w:name w:val="Rodapé Char"/>
    <w:basedOn w:val="Fontepargpadro"/>
    <w:link w:val="Rodap"/>
    <w:uiPriority w:val="99"/>
    <w:rsid w:val="000754FC"/>
  </w:style>
  <w:style w:type="paragraph" w:styleId="Pr-formataoHTML">
    <w:name w:val="HTML Preformatted"/>
    <w:basedOn w:val="Normal"/>
    <w:link w:val="Pr-formataoHTMLChar"/>
    <w:uiPriority w:val="99"/>
    <w:semiHidden/>
    <w:unhideWhenUsed/>
    <w:rsid w:val="00553F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Pr-formataoHTMLChar">
    <w:name w:val="Pré-formatação HTML Char"/>
    <w:basedOn w:val="Fontepargpadro"/>
    <w:link w:val="Pr-formataoHTML"/>
    <w:uiPriority w:val="99"/>
    <w:semiHidden/>
    <w:rsid w:val="00553F46"/>
    <w:rPr>
      <w:rFonts w:ascii="Courier New" w:eastAsia="Times New Roman" w:hAnsi="Courier New" w:cs="Courier New"/>
      <w:sz w:val="20"/>
      <w:szCs w:val="20"/>
      <w:lang w:val="en-US"/>
    </w:rPr>
  </w:style>
  <w:style w:type="paragraph" w:styleId="Textodecomentrio">
    <w:name w:val="annotation text"/>
    <w:basedOn w:val="Normal"/>
    <w:link w:val="TextodecomentrioChar"/>
    <w:uiPriority w:val="99"/>
    <w:unhideWhenUsed/>
    <w:rsid w:val="00826371"/>
    <w:pPr>
      <w:spacing w:line="240" w:lineRule="auto"/>
    </w:pPr>
    <w:rPr>
      <w:sz w:val="20"/>
      <w:szCs w:val="20"/>
    </w:rPr>
  </w:style>
  <w:style w:type="character" w:customStyle="1" w:styleId="TextodecomentrioChar">
    <w:name w:val="Texto de comentário Char"/>
    <w:basedOn w:val="Fontepargpadro"/>
    <w:link w:val="Textodecomentrio"/>
    <w:uiPriority w:val="99"/>
    <w:rsid w:val="00826371"/>
    <w:rPr>
      <w:sz w:val="20"/>
      <w:szCs w:val="20"/>
    </w:rPr>
  </w:style>
  <w:style w:type="character" w:styleId="Refdecomentrio">
    <w:name w:val="annotation reference"/>
    <w:basedOn w:val="Fontepargpadro"/>
    <w:uiPriority w:val="99"/>
    <w:semiHidden/>
    <w:unhideWhenUsed/>
    <w:rsid w:val="00826371"/>
    <w:rPr>
      <w:sz w:val="16"/>
      <w:szCs w:val="16"/>
    </w:rPr>
  </w:style>
  <w:style w:type="paragraph" w:styleId="NormalWeb">
    <w:name w:val="Normal (Web)"/>
    <w:basedOn w:val="Normal"/>
    <w:uiPriority w:val="99"/>
    <w:unhideWhenUsed/>
    <w:rsid w:val="008C5C4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ssuntodocomentrio">
    <w:name w:val="annotation subject"/>
    <w:basedOn w:val="Textodecomentrio"/>
    <w:next w:val="Textodecomentrio"/>
    <w:link w:val="AssuntodocomentrioChar"/>
    <w:uiPriority w:val="99"/>
    <w:semiHidden/>
    <w:unhideWhenUsed/>
    <w:rsid w:val="00BE6DCF"/>
    <w:rPr>
      <w:b/>
      <w:bCs/>
    </w:rPr>
  </w:style>
  <w:style w:type="character" w:customStyle="1" w:styleId="AssuntodocomentrioChar">
    <w:name w:val="Assunto do comentário Char"/>
    <w:basedOn w:val="TextodecomentrioChar"/>
    <w:link w:val="Assuntodocomentrio"/>
    <w:uiPriority w:val="99"/>
    <w:semiHidden/>
    <w:rsid w:val="00BE6DCF"/>
    <w:rPr>
      <w:b/>
      <w:bCs/>
      <w:sz w:val="20"/>
      <w:szCs w:val="20"/>
    </w:rPr>
  </w:style>
  <w:style w:type="paragraph" w:styleId="Textodebalo">
    <w:name w:val="Balloon Text"/>
    <w:basedOn w:val="Normal"/>
    <w:link w:val="TextodebaloChar"/>
    <w:uiPriority w:val="99"/>
    <w:semiHidden/>
    <w:unhideWhenUsed/>
    <w:rsid w:val="007A482F"/>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A482F"/>
    <w:rPr>
      <w:rFonts w:ascii="Tahoma" w:hAnsi="Tahoma" w:cs="Tahoma"/>
      <w:sz w:val="16"/>
      <w:szCs w:val="16"/>
    </w:rPr>
  </w:style>
  <w:style w:type="character" w:customStyle="1" w:styleId="y2iqfc">
    <w:name w:val="y2iqfc"/>
    <w:basedOn w:val="Fontepargpadro"/>
    <w:rsid w:val="007A482F"/>
  </w:style>
  <w:style w:type="paragraph" w:customStyle="1" w:styleId="ref">
    <w:name w:val="ref"/>
    <w:basedOn w:val="Normal"/>
    <w:rsid w:val="003F2AF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MenoPendente">
    <w:name w:val="Unresolved Mention"/>
    <w:basedOn w:val="Fontepargpadro"/>
    <w:uiPriority w:val="99"/>
    <w:semiHidden/>
    <w:unhideWhenUsed/>
    <w:rsid w:val="000C768D"/>
    <w:rPr>
      <w:color w:val="605E5C"/>
      <w:shd w:val="clear" w:color="auto" w:fill="E1DFDD"/>
    </w:rPr>
  </w:style>
  <w:style w:type="paragraph" w:styleId="Reviso">
    <w:name w:val="Revision"/>
    <w:hidden/>
    <w:uiPriority w:val="99"/>
    <w:semiHidden/>
    <w:rsid w:val="001506F1"/>
    <w:pPr>
      <w:spacing w:after="0" w:line="240" w:lineRule="auto"/>
    </w:pPr>
  </w:style>
  <w:style w:type="table" w:customStyle="1" w:styleId="5">
    <w:name w:val="5"/>
    <w:basedOn w:val="Tabelanormal"/>
    <w:rsid w:val="00C266A5"/>
    <w:pPr>
      <w:spacing w:after="0" w:line="240" w:lineRule="auto"/>
    </w:pPr>
    <w:rPr>
      <w:rFonts w:ascii="Arial" w:eastAsia="Arial" w:hAnsi="Arial" w:cs="Arial"/>
      <w:lang w:val="en-GB"/>
    </w:rPr>
    <w:tblPr>
      <w:tblStyleRowBandSize w:val="1"/>
      <w:tblStyleColBandSize w:val="1"/>
      <w:tblInd w:w="0" w:type="nil"/>
      <w:tblCellMar>
        <w:top w:w="100" w:type="dxa"/>
        <w:bottom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239485">
      <w:bodyDiv w:val="1"/>
      <w:marLeft w:val="0"/>
      <w:marRight w:val="0"/>
      <w:marTop w:val="0"/>
      <w:marBottom w:val="0"/>
      <w:divBdr>
        <w:top w:val="none" w:sz="0" w:space="0" w:color="auto"/>
        <w:left w:val="none" w:sz="0" w:space="0" w:color="auto"/>
        <w:bottom w:val="none" w:sz="0" w:space="0" w:color="auto"/>
        <w:right w:val="none" w:sz="0" w:space="0" w:color="auto"/>
      </w:divBdr>
    </w:div>
    <w:div w:id="485322404">
      <w:bodyDiv w:val="1"/>
      <w:marLeft w:val="0"/>
      <w:marRight w:val="0"/>
      <w:marTop w:val="0"/>
      <w:marBottom w:val="0"/>
      <w:divBdr>
        <w:top w:val="none" w:sz="0" w:space="0" w:color="auto"/>
        <w:left w:val="none" w:sz="0" w:space="0" w:color="auto"/>
        <w:bottom w:val="none" w:sz="0" w:space="0" w:color="auto"/>
        <w:right w:val="none" w:sz="0" w:space="0" w:color="auto"/>
      </w:divBdr>
    </w:div>
    <w:div w:id="940143431">
      <w:bodyDiv w:val="1"/>
      <w:marLeft w:val="0"/>
      <w:marRight w:val="0"/>
      <w:marTop w:val="0"/>
      <w:marBottom w:val="0"/>
      <w:divBdr>
        <w:top w:val="none" w:sz="0" w:space="0" w:color="auto"/>
        <w:left w:val="none" w:sz="0" w:space="0" w:color="auto"/>
        <w:bottom w:val="none" w:sz="0" w:space="0" w:color="auto"/>
        <w:right w:val="none" w:sz="0" w:space="0" w:color="auto"/>
      </w:divBdr>
    </w:div>
    <w:div w:id="995841924">
      <w:bodyDiv w:val="1"/>
      <w:marLeft w:val="0"/>
      <w:marRight w:val="0"/>
      <w:marTop w:val="0"/>
      <w:marBottom w:val="0"/>
      <w:divBdr>
        <w:top w:val="none" w:sz="0" w:space="0" w:color="auto"/>
        <w:left w:val="none" w:sz="0" w:space="0" w:color="auto"/>
        <w:bottom w:val="none" w:sz="0" w:space="0" w:color="auto"/>
        <w:right w:val="none" w:sz="0" w:space="0" w:color="auto"/>
      </w:divBdr>
      <w:divsChild>
        <w:div w:id="1499032222">
          <w:marLeft w:val="76"/>
          <w:marRight w:val="0"/>
          <w:marTop w:val="0"/>
          <w:marBottom w:val="0"/>
          <w:divBdr>
            <w:top w:val="none" w:sz="0" w:space="0" w:color="auto"/>
            <w:left w:val="none" w:sz="0" w:space="0" w:color="auto"/>
            <w:bottom w:val="none" w:sz="0" w:space="0" w:color="auto"/>
            <w:right w:val="none" w:sz="0" w:space="0" w:color="auto"/>
          </w:divBdr>
        </w:div>
        <w:div w:id="1521162820">
          <w:marLeft w:val="76"/>
          <w:marRight w:val="0"/>
          <w:marTop w:val="0"/>
          <w:marBottom w:val="0"/>
          <w:divBdr>
            <w:top w:val="none" w:sz="0" w:space="0" w:color="auto"/>
            <w:left w:val="none" w:sz="0" w:space="0" w:color="auto"/>
            <w:bottom w:val="none" w:sz="0" w:space="0" w:color="auto"/>
            <w:right w:val="none" w:sz="0" w:space="0" w:color="auto"/>
          </w:divBdr>
        </w:div>
        <w:div w:id="1037005637">
          <w:marLeft w:val="76"/>
          <w:marRight w:val="0"/>
          <w:marTop w:val="0"/>
          <w:marBottom w:val="0"/>
          <w:divBdr>
            <w:top w:val="none" w:sz="0" w:space="0" w:color="auto"/>
            <w:left w:val="none" w:sz="0" w:space="0" w:color="auto"/>
            <w:bottom w:val="none" w:sz="0" w:space="0" w:color="auto"/>
            <w:right w:val="none" w:sz="0" w:space="0" w:color="auto"/>
          </w:divBdr>
        </w:div>
      </w:divsChild>
    </w:div>
    <w:div w:id="1150092677">
      <w:bodyDiv w:val="1"/>
      <w:marLeft w:val="0"/>
      <w:marRight w:val="0"/>
      <w:marTop w:val="0"/>
      <w:marBottom w:val="0"/>
      <w:divBdr>
        <w:top w:val="none" w:sz="0" w:space="0" w:color="auto"/>
        <w:left w:val="none" w:sz="0" w:space="0" w:color="auto"/>
        <w:bottom w:val="none" w:sz="0" w:space="0" w:color="auto"/>
        <w:right w:val="none" w:sz="0" w:space="0" w:color="auto"/>
      </w:divBdr>
    </w:div>
    <w:div w:id="1737313777">
      <w:bodyDiv w:val="1"/>
      <w:marLeft w:val="0"/>
      <w:marRight w:val="0"/>
      <w:marTop w:val="0"/>
      <w:marBottom w:val="0"/>
      <w:divBdr>
        <w:top w:val="none" w:sz="0" w:space="0" w:color="auto"/>
        <w:left w:val="none" w:sz="0" w:space="0" w:color="auto"/>
        <w:bottom w:val="none" w:sz="0" w:space="0" w:color="auto"/>
        <w:right w:val="none" w:sz="0" w:space="0" w:color="auto"/>
      </w:divBdr>
      <w:divsChild>
        <w:div w:id="463546954">
          <w:marLeft w:val="99"/>
          <w:marRight w:val="0"/>
          <w:marTop w:val="0"/>
          <w:marBottom w:val="0"/>
          <w:divBdr>
            <w:top w:val="none" w:sz="0" w:space="0" w:color="auto"/>
            <w:left w:val="none" w:sz="0" w:space="0" w:color="auto"/>
            <w:bottom w:val="none" w:sz="0" w:space="0" w:color="auto"/>
            <w:right w:val="none" w:sz="0" w:space="0" w:color="auto"/>
          </w:divBdr>
        </w:div>
        <w:div w:id="1607420349">
          <w:marLeft w:val="99"/>
          <w:marRight w:val="0"/>
          <w:marTop w:val="0"/>
          <w:marBottom w:val="0"/>
          <w:divBdr>
            <w:top w:val="none" w:sz="0" w:space="0" w:color="auto"/>
            <w:left w:val="none" w:sz="0" w:space="0" w:color="auto"/>
            <w:bottom w:val="none" w:sz="0" w:space="0" w:color="auto"/>
            <w:right w:val="none" w:sz="0" w:space="0" w:color="auto"/>
          </w:divBdr>
        </w:div>
      </w:divsChild>
    </w:div>
    <w:div w:id="206302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jpe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header" Target="header2.xml"/><Relationship Id="rId47" Type="http://schemas.openxmlformats.org/officeDocument/2006/relationships/footer" Target="footer4.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4.jp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jpeg"/><Relationship Id="rId29" Type="http://schemas.openxmlformats.org/officeDocument/2006/relationships/image" Target="media/image16.jpe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jp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header" Target="header3.xml"/><Relationship Id="rId48" Type="http://schemas.openxmlformats.org/officeDocument/2006/relationships/fontTable" Target="fontTable.xml"/><Relationship Id="rId8" Type="http://schemas.openxmlformats.org/officeDocument/2006/relationships/comments" Target="comment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54CBB7-D864-461F-8F44-AE8610918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33</Pages>
  <Words>4026</Words>
  <Characters>27090</Characters>
  <Application>Microsoft Office Word</Application>
  <DocSecurity>0</DocSecurity>
  <Lines>225</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Maria Inês Schmidt</dc:creator>
  <cp:lastModifiedBy>Bruce Duncan</cp:lastModifiedBy>
  <cp:revision>19</cp:revision>
  <cp:lastPrinted>2024-02-10T13:20:00Z</cp:lastPrinted>
  <dcterms:created xsi:type="dcterms:W3CDTF">2024-02-10T14:29:00Z</dcterms:created>
  <dcterms:modified xsi:type="dcterms:W3CDTF">2024-02-10T19:59:00Z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id="5pnwxd2c"/&gt;&lt;style id="http://www.zotero.org/styles/vancouver-superscript" locale="en-US" hasBibliography="1" bibliographyStyleHasBeenSet="1"/&gt;&lt;prefs&gt;&lt;pref name="fieldType" value="Field"/&gt;&lt;pref </vt:lpwstr>
  </property>
  <property fmtid="{D5CDD505-2E9C-101B-9397-08002B2CF9AE}" pid="3" name="ZOTERO_PREF_2">
    <vt:lpwstr>name="automaticJournalAbbreviations" value="true"/&gt;&lt;/prefs&gt;&lt;/data&gt;</vt:lpwstr>
  </property>
</Properties>
</file>